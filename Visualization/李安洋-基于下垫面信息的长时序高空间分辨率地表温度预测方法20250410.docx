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A24EF6">
      <w:pPr>
        <w:adjustRightInd w:val="0"/>
        <w:spacing w:line="300" w:lineRule="auto"/>
        <w:rPr>
          <w:rFonts w:hint="eastAsia" w:ascii="宋体" w:hAnsi="宋体"/>
          <w:sz w:val="44"/>
        </w:rPr>
      </w:pPr>
    </w:p>
    <w:p w14:paraId="5ABC0B7B">
      <w:pPr>
        <w:adjustRightInd w:val="0"/>
        <w:spacing w:line="300" w:lineRule="auto"/>
        <w:rPr>
          <w:rFonts w:hint="eastAsia" w:ascii="宋体" w:hAnsi="宋体"/>
          <w:sz w:val="44"/>
        </w:rPr>
      </w:pPr>
      <w:r>
        <w:drawing>
          <wp:anchor distT="0" distB="0" distL="0" distR="0" simplePos="0" relativeHeight="251660288" behindDoc="1" locked="0" layoutInCell="1" allowOverlap="1">
            <wp:simplePos x="0" y="0"/>
            <wp:positionH relativeFrom="column">
              <wp:posOffset>434340</wp:posOffset>
            </wp:positionH>
            <wp:positionV relativeFrom="paragraph">
              <wp:posOffset>198120</wp:posOffset>
            </wp:positionV>
            <wp:extent cx="962025" cy="962025"/>
            <wp:effectExtent l="0" t="0" r="9525" b="9525"/>
            <wp:wrapNone/>
            <wp:docPr id="15" name="图片 15" descr="C:/Users/acer/Desktop/安农大标志新规范部分(1).png安农大标志新规范部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cer/Desktop/安农大标志新规范部分(1).png安农大标志新规范部分(1)"/>
                    <pic:cNvPicPr>
                      <a:picLocks noChangeAspect="1" noChangeArrowheads="1"/>
                    </pic:cNvPicPr>
                  </pic:nvPicPr>
                  <pic:blipFill>
                    <a:blip r:embed="rId14"/>
                    <a:srcRect l="429" r="429"/>
                    <a:stretch>
                      <a:fillRect/>
                    </a:stretch>
                  </pic:blipFill>
                  <pic:spPr>
                    <a:xfrm>
                      <a:off x="0" y="0"/>
                      <a:ext cx="962025" cy="962025"/>
                    </a:xfrm>
                    <a:prstGeom prst="rect">
                      <a:avLst/>
                    </a:prstGeom>
                    <a:noFill/>
                    <a:ln>
                      <a:noFill/>
                    </a:ln>
                  </pic:spPr>
                </pic:pic>
              </a:graphicData>
            </a:graphic>
          </wp:anchor>
        </w:drawing>
      </w:r>
    </w:p>
    <w:p w14:paraId="7B115EE6">
      <w:pPr>
        <w:adjustRightInd w:val="0"/>
        <w:spacing w:line="300" w:lineRule="auto"/>
        <w:jc w:val="center"/>
        <w:rPr>
          <w:rFonts w:hint="eastAsia" w:ascii="黑体" w:hAnsi="黑体" w:eastAsia="黑体" w:cs="Courier New"/>
          <w:sz w:val="36"/>
          <w:szCs w:val="36"/>
        </w:rPr>
      </w:pPr>
      <w:r>
        <w:rPr>
          <w:rFonts w:hint="eastAsia"/>
          <w:szCs w:val="22"/>
        </w:rPr>
        <w:drawing>
          <wp:inline distT="0" distB="0" distL="114300" distR="114300">
            <wp:extent cx="2579370" cy="525145"/>
            <wp:effectExtent l="0" t="0" r="11430" b="8890"/>
            <wp:docPr id="1780538146" name="图片 178053814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38146" name="图片 1780538146" descr="校徽"/>
                    <pic:cNvPicPr>
                      <a:picLocks noChangeAspect="1"/>
                    </pic:cNvPicPr>
                  </pic:nvPicPr>
                  <pic:blipFill>
                    <a:blip r:embed="rId15">
                      <a:biLevel thresh="50000"/>
                    </a:blip>
                    <a:srcRect l="27488" t="1157" r="449" b="37014"/>
                    <a:stretch>
                      <a:fillRect/>
                    </a:stretch>
                  </pic:blipFill>
                  <pic:spPr>
                    <a:xfrm>
                      <a:off x="0" y="0"/>
                      <a:ext cx="2579370" cy="525145"/>
                    </a:xfrm>
                    <a:prstGeom prst="rect">
                      <a:avLst/>
                    </a:prstGeom>
                  </pic:spPr>
                </pic:pic>
              </a:graphicData>
            </a:graphic>
          </wp:inline>
        </w:drawing>
      </w:r>
    </w:p>
    <w:p w14:paraId="64728900">
      <w:pPr>
        <w:spacing w:before="120" w:beforeLines="50"/>
        <w:jc w:val="center"/>
        <w:rPr>
          <w:rFonts w:hint="eastAsia" w:ascii="华文中宋" w:hAnsi="华文中宋" w:eastAsia="华文中宋"/>
          <w:sz w:val="72"/>
        </w:rPr>
      </w:pPr>
      <w:r>
        <w:rPr>
          <w:rFonts w:hint="eastAsia" w:ascii="华文中宋" w:hAnsi="华文中宋" w:eastAsia="华文中宋"/>
          <w:sz w:val="72"/>
        </w:rPr>
        <w:t>本科生毕业论文（设计）</w:t>
      </w:r>
    </w:p>
    <w:p w14:paraId="18FEB120">
      <w:pPr>
        <w:adjustRightInd w:val="0"/>
        <w:spacing w:line="300" w:lineRule="auto"/>
        <w:jc w:val="center"/>
        <w:rPr>
          <w:rFonts w:hint="eastAsia" w:ascii="黑体" w:hAnsi="黑体" w:eastAsia="黑体" w:cs="Courier New"/>
          <w:sz w:val="32"/>
          <w:szCs w:val="32"/>
        </w:rPr>
      </w:pPr>
    </w:p>
    <w:p w14:paraId="7DDDD038">
      <w:pPr>
        <w:adjustRightInd w:val="0"/>
        <w:spacing w:line="300" w:lineRule="auto"/>
        <w:jc w:val="center"/>
        <w:rPr>
          <w:rFonts w:hint="eastAsia" w:ascii="黑体" w:hAnsi="黑体" w:eastAsia="黑体" w:cs="Courier New"/>
          <w:sz w:val="32"/>
          <w:szCs w:val="32"/>
        </w:rPr>
      </w:pPr>
    </w:p>
    <w:p w14:paraId="4189EC01">
      <w:pPr>
        <w:adjustRightInd w:val="0"/>
        <w:spacing w:line="300" w:lineRule="auto"/>
        <w:jc w:val="center"/>
        <w:rPr>
          <w:rFonts w:hint="eastAsia" w:ascii="黑体" w:hAnsi="黑体" w:eastAsia="黑体" w:cs="Courier New"/>
          <w:sz w:val="32"/>
          <w:szCs w:val="32"/>
        </w:rPr>
      </w:pPr>
    </w:p>
    <w:p w14:paraId="632FBF59">
      <w:pPr>
        <w:adjustRightInd w:val="0"/>
        <w:spacing w:line="300" w:lineRule="auto"/>
        <w:jc w:val="center"/>
        <w:rPr>
          <w:rFonts w:hint="eastAsia" w:ascii="黑体" w:hAnsi="黑体" w:eastAsia="黑体" w:cs="Courier New"/>
          <w:sz w:val="32"/>
          <w:szCs w:val="32"/>
        </w:rPr>
      </w:pPr>
    </w:p>
    <w:tbl>
      <w:tblPr>
        <w:tblStyle w:val="22"/>
        <w:tblpPr w:leftFromText="180" w:rightFromText="180" w:vertAnchor="text" w:horzAnchor="page" w:tblpXSpec="center" w:tblpY="507"/>
        <w:tblOverlap w:val="neve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39"/>
        <w:gridCol w:w="2400"/>
        <w:gridCol w:w="1068"/>
        <w:gridCol w:w="2333"/>
      </w:tblGrid>
      <w:tr w14:paraId="2A85B1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39CCA322">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题目:</w:t>
            </w:r>
          </w:p>
        </w:tc>
        <w:tc>
          <w:tcPr>
            <w:tcW w:w="5801" w:type="dxa"/>
            <w:gridSpan w:val="3"/>
            <w:tcBorders>
              <w:bottom w:val="single" w:color="auto" w:sz="4" w:space="0"/>
            </w:tcBorders>
          </w:tcPr>
          <w:p w14:paraId="7A9B151B">
            <w:pPr>
              <w:adjustRightInd w:val="0"/>
              <w:spacing w:line="700" w:lineRule="exact"/>
              <w:jc w:val="center"/>
              <w:rPr>
                <w:rFonts w:hint="eastAsia" w:ascii="黑体" w:hAnsi="黑体" w:eastAsia="黑体" w:cs="黑体"/>
                <w:kern w:val="0"/>
                <w:sz w:val="28"/>
                <w:szCs w:val="28"/>
              </w:rPr>
            </w:pPr>
            <w:r>
              <w:rPr>
                <w:rFonts w:hint="eastAsia" w:ascii="宋体" w:hAnsi="宋体" w:eastAsia="宋体" w:cs="宋体"/>
                <w:kern w:val="0"/>
                <w:sz w:val="28"/>
                <w:szCs w:val="28"/>
              </w:rPr>
              <w:t>基于下垫面信息的长时序高空间分辨率预测方法</w:t>
            </w:r>
          </w:p>
        </w:tc>
      </w:tr>
      <w:tr w14:paraId="695F03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65E936CC">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姓名:</w:t>
            </w:r>
          </w:p>
        </w:tc>
        <w:tc>
          <w:tcPr>
            <w:tcW w:w="5801" w:type="dxa"/>
            <w:gridSpan w:val="3"/>
            <w:tcBorders>
              <w:top w:val="single" w:color="auto" w:sz="4" w:space="0"/>
              <w:bottom w:val="single" w:color="auto" w:sz="4" w:space="0"/>
            </w:tcBorders>
          </w:tcPr>
          <w:p w14:paraId="3EE81AF5">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李安洋</w:t>
            </w:r>
          </w:p>
        </w:tc>
      </w:tr>
      <w:tr w14:paraId="38442B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7D19A8D8">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学号:</w:t>
            </w:r>
          </w:p>
        </w:tc>
        <w:tc>
          <w:tcPr>
            <w:tcW w:w="5801" w:type="dxa"/>
            <w:gridSpan w:val="3"/>
            <w:tcBorders>
              <w:top w:val="single" w:color="auto" w:sz="4" w:space="0"/>
              <w:bottom w:val="single" w:color="auto" w:sz="4" w:space="0"/>
            </w:tcBorders>
          </w:tcPr>
          <w:p w14:paraId="5C6F635F">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21113131</w:t>
            </w:r>
          </w:p>
        </w:tc>
      </w:tr>
      <w:tr w14:paraId="14BDA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2A55D29B">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学院:</w:t>
            </w:r>
          </w:p>
        </w:tc>
        <w:tc>
          <w:tcPr>
            <w:tcW w:w="5801" w:type="dxa"/>
            <w:gridSpan w:val="3"/>
            <w:tcBorders>
              <w:top w:val="single" w:color="auto" w:sz="4" w:space="0"/>
              <w:bottom w:val="single" w:color="auto" w:sz="4" w:space="0"/>
            </w:tcBorders>
          </w:tcPr>
          <w:p w14:paraId="397D3DEE">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资源与环境学院</w:t>
            </w:r>
          </w:p>
        </w:tc>
      </w:tr>
      <w:tr w14:paraId="4625B5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49D9A9B9">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专业:</w:t>
            </w:r>
          </w:p>
        </w:tc>
        <w:tc>
          <w:tcPr>
            <w:tcW w:w="5801" w:type="dxa"/>
            <w:gridSpan w:val="3"/>
            <w:tcBorders>
              <w:top w:val="single" w:color="auto" w:sz="4" w:space="0"/>
              <w:bottom w:val="single" w:color="auto" w:sz="4" w:space="0"/>
            </w:tcBorders>
          </w:tcPr>
          <w:p w14:paraId="3E510B27">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测绘工程</w:t>
            </w:r>
          </w:p>
        </w:tc>
      </w:tr>
      <w:tr w14:paraId="132C68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39" w:type="dxa"/>
          </w:tcPr>
          <w:p w14:paraId="2F9FA46B">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指导教师:</w:t>
            </w:r>
          </w:p>
        </w:tc>
        <w:tc>
          <w:tcPr>
            <w:tcW w:w="2400" w:type="dxa"/>
            <w:tcBorders>
              <w:top w:val="single" w:color="auto" w:sz="4" w:space="0"/>
              <w:bottom w:val="single" w:color="auto" w:sz="4" w:space="0"/>
            </w:tcBorders>
          </w:tcPr>
          <w:p w14:paraId="1A73578B">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崔玉环</w:t>
            </w:r>
          </w:p>
        </w:tc>
        <w:tc>
          <w:tcPr>
            <w:tcW w:w="1068" w:type="dxa"/>
            <w:tcBorders>
              <w:top w:val="single" w:color="auto" w:sz="4" w:space="0"/>
              <w:bottom w:val="nil"/>
            </w:tcBorders>
          </w:tcPr>
          <w:p w14:paraId="55F22B96">
            <w:pPr>
              <w:adjustRightInd w:val="0"/>
              <w:spacing w:line="700" w:lineRule="exact"/>
              <w:jc w:val="distribute"/>
              <w:rPr>
                <w:rFonts w:hint="eastAsia" w:ascii="黑体" w:hAnsi="黑体" w:eastAsia="黑体" w:cs="黑体"/>
                <w:kern w:val="0"/>
                <w:sz w:val="28"/>
                <w:szCs w:val="28"/>
              </w:rPr>
            </w:pPr>
            <w:r>
              <w:rPr>
                <w:rFonts w:hint="eastAsia" w:ascii="黑体" w:hAnsi="黑体" w:eastAsia="黑体" w:cs="黑体"/>
                <w:kern w:val="0"/>
                <w:sz w:val="28"/>
                <w:szCs w:val="28"/>
              </w:rPr>
              <w:t>职称:</w:t>
            </w:r>
          </w:p>
        </w:tc>
        <w:tc>
          <w:tcPr>
            <w:tcW w:w="2333" w:type="dxa"/>
            <w:tcBorders>
              <w:top w:val="single" w:color="auto" w:sz="4" w:space="0"/>
              <w:bottom w:val="single" w:color="auto" w:sz="4" w:space="0"/>
            </w:tcBorders>
          </w:tcPr>
          <w:p w14:paraId="467F0D42">
            <w:pPr>
              <w:adjustRightInd w:val="0"/>
              <w:spacing w:line="700" w:lineRule="exact"/>
              <w:jc w:val="center"/>
              <w:rPr>
                <w:rFonts w:hint="eastAsia" w:ascii="宋体" w:hAnsi="宋体" w:eastAsia="宋体" w:cs="黑体"/>
                <w:kern w:val="0"/>
                <w:sz w:val="28"/>
                <w:szCs w:val="28"/>
              </w:rPr>
            </w:pPr>
            <w:r>
              <w:rPr>
                <w:rFonts w:hint="eastAsia" w:ascii="宋体" w:hAnsi="宋体" w:eastAsia="宋体" w:cs="黑体"/>
                <w:kern w:val="0"/>
                <w:sz w:val="28"/>
                <w:szCs w:val="28"/>
              </w:rPr>
              <w:t>副教授</w:t>
            </w:r>
          </w:p>
        </w:tc>
      </w:tr>
      <w:tr w14:paraId="324D1A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40" w:type="dxa"/>
            <w:gridSpan w:val="4"/>
          </w:tcPr>
          <w:p w14:paraId="29BD79C9">
            <w:pPr>
              <w:adjustRightInd w:val="0"/>
              <w:spacing w:line="300" w:lineRule="auto"/>
              <w:jc w:val="center"/>
              <w:rPr>
                <w:rFonts w:hint="eastAsia" w:ascii="黑体" w:hAnsi="黑体" w:eastAsia="黑体" w:cs="黑体"/>
                <w:kern w:val="0"/>
                <w:sz w:val="32"/>
                <w:szCs w:val="36"/>
              </w:rPr>
            </w:pPr>
          </w:p>
          <w:p w14:paraId="64F5CA6A">
            <w:pPr>
              <w:adjustRightInd w:val="0"/>
              <w:spacing w:line="300" w:lineRule="auto"/>
              <w:jc w:val="center"/>
              <w:rPr>
                <w:rFonts w:hint="eastAsia" w:ascii="黑体" w:hAnsi="黑体" w:eastAsia="黑体" w:cs="黑体"/>
                <w:kern w:val="0"/>
                <w:sz w:val="32"/>
                <w:szCs w:val="36"/>
              </w:rPr>
            </w:pPr>
          </w:p>
          <w:p w14:paraId="352290FD">
            <w:pPr>
              <w:adjustRightInd w:val="0"/>
              <w:spacing w:line="300" w:lineRule="auto"/>
              <w:jc w:val="center"/>
              <w:rPr>
                <w:rFonts w:hint="eastAsia" w:ascii="黑体" w:hAnsi="黑体" w:eastAsia="黑体" w:cs="黑体"/>
                <w:kern w:val="0"/>
                <w:sz w:val="32"/>
                <w:szCs w:val="36"/>
              </w:rPr>
            </w:pPr>
          </w:p>
          <w:p w14:paraId="0A2115C7">
            <w:pPr>
              <w:adjustRightInd w:val="0"/>
              <w:spacing w:line="300" w:lineRule="auto"/>
              <w:jc w:val="center"/>
              <w:rPr>
                <w:rFonts w:hint="eastAsia" w:ascii="宋体" w:hAnsi="宋体" w:eastAsia="宋体" w:cs="宋体"/>
                <w:b/>
                <w:bCs/>
                <w:kern w:val="0"/>
                <w:sz w:val="28"/>
                <w:szCs w:val="28"/>
              </w:rPr>
            </w:pPr>
            <w:r>
              <w:rPr>
                <w:rFonts w:hint="eastAsia" w:ascii="黑体" w:hAnsi="黑体" w:eastAsia="黑体" w:cs="黑体"/>
                <w:kern w:val="0"/>
                <w:sz w:val="32"/>
                <w:szCs w:val="36"/>
              </w:rPr>
              <w:t>20   年   月   日</w:t>
            </w:r>
          </w:p>
        </w:tc>
      </w:tr>
    </w:tbl>
    <w:p w14:paraId="530EF9AC">
      <w:pPr>
        <w:adjustRightInd w:val="0"/>
        <w:spacing w:line="300" w:lineRule="auto"/>
        <w:jc w:val="center"/>
        <w:rPr>
          <w:rFonts w:hint="eastAsia" w:ascii="黑体" w:hAnsi="黑体" w:eastAsia="黑体" w:cs="Courier New"/>
          <w:sz w:val="32"/>
          <w:szCs w:val="32"/>
        </w:rPr>
      </w:pPr>
    </w:p>
    <w:p w14:paraId="008D13D4">
      <w:pPr>
        <w:pStyle w:val="14"/>
        <w:spacing w:before="120" w:beforeLines="50" w:after="120" w:afterLines="50" w:line="240" w:lineRule="auto"/>
        <w:ind w:left="400" w:firstLine="480"/>
        <w:rPr>
          <w:color w:val="0000FF"/>
        </w:rPr>
        <w:sectPr>
          <w:headerReference r:id="rId7" w:type="first"/>
          <w:footerReference r:id="rId10" w:type="first"/>
          <w:headerReference r:id="rId5" w:type="default"/>
          <w:footerReference r:id="rId8" w:type="default"/>
          <w:headerReference r:id="rId6" w:type="even"/>
          <w:footerReference r:id="rId9" w:type="even"/>
          <w:pgSz w:w="11906" w:h="16838"/>
          <w:pgMar w:top="1701" w:right="1417" w:bottom="1417" w:left="1701" w:header="1304" w:footer="1020" w:gutter="284"/>
          <w:pgNumType w:fmt="upperRoman" w:start="1"/>
          <w:cols w:space="425" w:num="1"/>
          <w:docGrid w:linePitch="312" w:charSpace="0"/>
        </w:sectPr>
      </w:pPr>
    </w:p>
    <w:p w14:paraId="3F3E6569">
      <w:pPr>
        <w:adjustRightInd w:val="0"/>
        <w:spacing w:line="300" w:lineRule="auto"/>
        <w:ind w:firstLine="720" w:firstLineChars="200"/>
        <w:jc w:val="center"/>
        <w:rPr>
          <w:rFonts w:hint="eastAsia" w:ascii="黑体" w:hAnsi="黑体" w:eastAsia="黑体" w:cs="Courier New"/>
          <w:sz w:val="36"/>
          <w:szCs w:val="36"/>
        </w:rPr>
      </w:pPr>
    </w:p>
    <w:p w14:paraId="57C54C3B">
      <w:pPr>
        <w:adjustRightInd w:val="0"/>
        <w:spacing w:line="300" w:lineRule="auto"/>
        <w:jc w:val="center"/>
        <w:rPr>
          <w:rFonts w:hint="eastAsia" w:ascii="黑体" w:hAnsi="黑体" w:eastAsia="黑体" w:cs="Courier New"/>
          <w:sz w:val="36"/>
          <w:szCs w:val="36"/>
        </w:rPr>
      </w:pPr>
      <w:r>
        <w:rPr>
          <w:rFonts w:hint="eastAsia" w:ascii="黑体" w:hAnsi="黑体" w:eastAsia="黑体" w:cs="Courier New"/>
          <w:sz w:val="36"/>
          <w:szCs w:val="36"/>
        </w:rPr>
        <w:t>安徽农业大学本科生毕业论文（设计）原创性声明</w:t>
      </w:r>
    </w:p>
    <w:p w14:paraId="470A45A1">
      <w:pPr>
        <w:adjustRightInd w:val="0"/>
        <w:spacing w:line="300" w:lineRule="auto"/>
        <w:ind w:firstLine="560" w:firstLineChars="200"/>
        <w:jc w:val="center"/>
        <w:rPr>
          <w:rFonts w:hint="eastAsia" w:ascii="黑体" w:hAnsi="黑体" w:eastAsia="黑体" w:cs="Courier New"/>
          <w:sz w:val="28"/>
          <w:szCs w:val="28"/>
        </w:rPr>
      </w:pPr>
    </w:p>
    <w:p w14:paraId="701E154A">
      <w:pPr>
        <w:snapToGrid w:val="0"/>
        <w:spacing w:line="400" w:lineRule="exact"/>
        <w:ind w:firstLine="540" w:firstLineChars="225"/>
        <w:rPr>
          <w:rFonts w:hint="eastAsia" w:ascii="宋体" w:hAnsi="宋体"/>
          <w:sz w:val="24"/>
        </w:rPr>
      </w:pPr>
      <w:r>
        <w:rPr>
          <w:rFonts w:hint="eastAsia" w:ascii="宋体" w:hAnsi="宋体"/>
          <w:sz w:val="24"/>
        </w:rPr>
        <w:t>本人郑重声明：所呈交的毕业论文（设计），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D23B5FD">
      <w:pPr>
        <w:snapToGrid w:val="0"/>
        <w:spacing w:line="400" w:lineRule="exact"/>
        <w:ind w:firstLine="540" w:firstLineChars="225"/>
        <w:rPr>
          <w:rFonts w:hint="eastAsia" w:ascii="宋体" w:hAnsi="宋体"/>
          <w:sz w:val="24"/>
        </w:rPr>
      </w:pPr>
    </w:p>
    <w:p w14:paraId="6E09795C">
      <w:pPr>
        <w:adjustRightInd w:val="0"/>
        <w:spacing w:line="400" w:lineRule="exact"/>
        <w:ind w:firstLine="480" w:firstLineChars="200"/>
        <w:rPr>
          <w:rFonts w:hint="eastAsia" w:ascii="宋体" w:hAnsi="宋体" w:cs="Courier New"/>
          <w:sz w:val="24"/>
        </w:rPr>
      </w:pPr>
    </w:p>
    <w:p w14:paraId="7C819F13">
      <w:pPr>
        <w:snapToGrid w:val="0"/>
        <w:spacing w:line="400" w:lineRule="exact"/>
        <w:ind w:firstLine="540" w:firstLineChars="225"/>
        <w:rPr>
          <w:rFonts w:hint="eastAsia" w:ascii="宋体" w:hAnsi="宋体"/>
          <w:sz w:val="24"/>
        </w:rPr>
      </w:pPr>
      <w:r>
        <w:rPr>
          <w:rFonts w:hint="eastAsia" w:ascii="宋体" w:hAnsi="宋体"/>
          <w:sz w:val="24"/>
        </w:rPr>
        <w:t>论文作者签名：                   日期：       年     月     日</w:t>
      </w:r>
    </w:p>
    <w:p w14:paraId="13C0A865">
      <w:pPr>
        <w:snapToGrid w:val="0"/>
        <w:spacing w:line="400" w:lineRule="exact"/>
        <w:ind w:firstLine="540" w:firstLineChars="225"/>
        <w:rPr>
          <w:rFonts w:hint="eastAsia" w:ascii="宋体" w:hAnsi="宋体"/>
          <w:sz w:val="24"/>
        </w:rPr>
      </w:pPr>
    </w:p>
    <w:p w14:paraId="6108F458">
      <w:pPr>
        <w:snapToGrid w:val="0"/>
        <w:spacing w:line="400" w:lineRule="exact"/>
        <w:ind w:firstLine="540" w:firstLineChars="225"/>
        <w:rPr>
          <w:rFonts w:hint="eastAsia" w:ascii="宋体" w:hAnsi="宋体"/>
          <w:sz w:val="24"/>
        </w:rPr>
      </w:pPr>
    </w:p>
    <w:p w14:paraId="2F92C304">
      <w:pPr>
        <w:snapToGrid w:val="0"/>
        <w:spacing w:line="400" w:lineRule="exact"/>
        <w:ind w:firstLine="540" w:firstLineChars="225"/>
        <w:rPr>
          <w:rFonts w:hint="eastAsia" w:ascii="宋体" w:hAnsi="宋体"/>
          <w:sz w:val="24"/>
        </w:rPr>
      </w:pPr>
    </w:p>
    <w:p w14:paraId="2C502B46">
      <w:pPr>
        <w:adjustRightInd w:val="0"/>
        <w:spacing w:line="400" w:lineRule="exact"/>
        <w:ind w:firstLine="480" w:firstLineChars="200"/>
        <w:rPr>
          <w:rFonts w:hint="eastAsia" w:ascii="宋体" w:hAnsi="宋体" w:cs="Courier New"/>
          <w:sz w:val="24"/>
        </w:rPr>
      </w:pPr>
    </w:p>
    <w:p w14:paraId="1A98E676">
      <w:pPr>
        <w:adjustRightInd w:val="0"/>
        <w:spacing w:line="400" w:lineRule="exact"/>
        <w:ind w:firstLine="480" w:firstLineChars="200"/>
        <w:rPr>
          <w:rFonts w:hint="eastAsia" w:ascii="宋体" w:hAnsi="宋体" w:cs="Courier New"/>
          <w:sz w:val="24"/>
        </w:rPr>
      </w:pPr>
    </w:p>
    <w:p w14:paraId="76CE0206">
      <w:pPr>
        <w:adjustRightInd w:val="0"/>
        <w:spacing w:line="400" w:lineRule="exact"/>
        <w:ind w:firstLine="480" w:firstLineChars="200"/>
        <w:rPr>
          <w:rFonts w:hint="eastAsia" w:ascii="宋体" w:hAnsi="宋体" w:cs="Courier New"/>
          <w:sz w:val="24"/>
        </w:rPr>
      </w:pPr>
    </w:p>
    <w:p w14:paraId="5830931E">
      <w:pPr>
        <w:adjustRightInd w:val="0"/>
        <w:spacing w:line="400" w:lineRule="exact"/>
        <w:ind w:firstLine="720" w:firstLineChars="200"/>
        <w:jc w:val="center"/>
        <w:rPr>
          <w:rFonts w:hint="eastAsia" w:ascii="黑体" w:hAnsi="黑体" w:eastAsia="黑体" w:cs="Courier New"/>
          <w:sz w:val="36"/>
          <w:szCs w:val="36"/>
        </w:rPr>
      </w:pPr>
    </w:p>
    <w:p w14:paraId="5A88D850">
      <w:pPr>
        <w:adjustRightInd w:val="0"/>
        <w:spacing w:line="300" w:lineRule="auto"/>
        <w:jc w:val="center"/>
        <w:rPr>
          <w:rFonts w:hint="eastAsia" w:ascii="黑体" w:hAnsi="黑体" w:eastAsia="黑体" w:cs="Courier New"/>
          <w:sz w:val="36"/>
          <w:szCs w:val="36"/>
        </w:rPr>
      </w:pPr>
      <w:r>
        <w:rPr>
          <w:rFonts w:hint="eastAsia" w:ascii="黑体" w:hAnsi="黑体" w:eastAsia="黑体" w:cs="Courier New"/>
          <w:sz w:val="36"/>
          <w:szCs w:val="36"/>
        </w:rPr>
        <w:t>安徽农业大学本科生毕业论文（设计）使用授权声明</w:t>
      </w:r>
    </w:p>
    <w:p w14:paraId="4EDF5CEA">
      <w:pPr>
        <w:adjustRightInd w:val="0"/>
        <w:spacing w:line="300" w:lineRule="auto"/>
        <w:ind w:firstLine="480" w:firstLineChars="200"/>
        <w:rPr>
          <w:rFonts w:hint="eastAsia" w:ascii="宋体" w:hAnsi="宋体" w:cs="Courier New"/>
          <w:sz w:val="24"/>
        </w:rPr>
      </w:pPr>
    </w:p>
    <w:p w14:paraId="69FC4D67">
      <w:pPr>
        <w:snapToGrid w:val="0"/>
        <w:spacing w:line="400" w:lineRule="exact"/>
        <w:ind w:firstLine="540" w:firstLineChars="225"/>
        <w:rPr>
          <w:rFonts w:hint="eastAsia" w:ascii="宋体" w:hAnsi="宋体"/>
          <w:sz w:val="24"/>
        </w:rPr>
      </w:pPr>
      <w:r>
        <w:rPr>
          <w:rFonts w:hint="eastAsia" w:ascii="宋体" w:hAnsi="宋体"/>
          <w:sz w:val="24"/>
        </w:rPr>
        <w:t>本学位论文作者完全了解学校有关保留、使用毕业论文（设计）的规定，同意学校保留并向国家有关部门或机构送交论文的复印件和电子版，允许论文被查阅和借阅。本人授权安徽农业大学教务处可以将本毕业论文（设计）的全部或部分内容编入有关数据库进行检索，可以采用影印、缩印或扫描等复制手段保存和汇编毕业论文（设计）。</w:t>
      </w:r>
    </w:p>
    <w:p w14:paraId="0F3264CD">
      <w:pPr>
        <w:snapToGrid w:val="0"/>
        <w:spacing w:line="400" w:lineRule="exact"/>
        <w:ind w:firstLine="540" w:firstLineChars="225"/>
        <w:rPr>
          <w:rFonts w:hint="eastAsia" w:ascii="宋体" w:hAnsi="宋体"/>
          <w:sz w:val="24"/>
        </w:rPr>
      </w:pPr>
    </w:p>
    <w:p w14:paraId="1B51D408">
      <w:pPr>
        <w:snapToGrid w:val="0"/>
        <w:spacing w:line="400" w:lineRule="exact"/>
        <w:ind w:firstLine="540" w:firstLineChars="225"/>
        <w:rPr>
          <w:rFonts w:hint="eastAsia" w:ascii="宋体" w:hAnsi="宋体"/>
          <w:sz w:val="24"/>
        </w:rPr>
      </w:pPr>
      <w:r>
        <w:rPr>
          <w:rFonts w:hint="eastAsia" w:ascii="宋体" w:hAnsi="宋体"/>
          <w:sz w:val="24"/>
        </w:rPr>
        <w:t xml:space="preserve">论文作者签名：                       导师签名：                   </w:t>
      </w:r>
    </w:p>
    <w:p w14:paraId="2D3FFC4B">
      <w:pPr>
        <w:snapToGrid w:val="0"/>
        <w:spacing w:line="400" w:lineRule="exact"/>
        <w:ind w:firstLine="540" w:firstLineChars="225"/>
        <w:rPr>
          <w:rFonts w:hint="eastAsia" w:ascii="宋体" w:hAnsi="宋体"/>
          <w:sz w:val="24"/>
        </w:rPr>
      </w:pPr>
      <w:r>
        <w:rPr>
          <w:rFonts w:hint="eastAsia" w:ascii="宋体" w:hAnsi="宋体"/>
          <w:sz w:val="24"/>
        </w:rPr>
        <w:t>日期：       年      月      日     日期：     年      月      日</w:t>
      </w:r>
    </w:p>
    <w:p w14:paraId="49E8C9B0">
      <w:pPr>
        <w:widowControl/>
        <w:jc w:val="left"/>
        <w:rPr>
          <w:rFonts w:hint="eastAsia" w:ascii="宋体" w:hAnsi="宋体"/>
          <w:sz w:val="24"/>
        </w:rPr>
      </w:pPr>
      <w:r>
        <w:rPr>
          <w:rFonts w:hint="eastAsia" w:ascii="宋体" w:hAnsi="宋体"/>
          <w:sz w:val="24"/>
        </w:rPr>
        <w:br w:type="page"/>
      </w:r>
    </w:p>
    <w:p w14:paraId="25567129">
      <w:pPr>
        <w:jc w:val="center"/>
        <w:rPr>
          <w:rFonts w:hint="eastAsia"/>
        </w:rPr>
      </w:pPr>
      <w:r>
        <w:rPr>
          <w:rFonts w:hint="eastAsia" w:ascii="Calibri" w:hAnsi="Calibri" w:eastAsia="宋体" w:cs="宋体"/>
          <w:b/>
          <w:sz w:val="30"/>
          <w:szCs w:val="22"/>
          <w:lang w:bidi="ar"/>
        </w:rPr>
        <w:t>目  录</w:t>
      </w:r>
      <w:r>
        <w:rPr>
          <w:rFonts w:ascii="Calibri" w:hAnsi="Calibri" w:eastAsia="宋体" w:cs="宋体"/>
          <w:b/>
          <w:sz w:val="30"/>
          <w:szCs w:val="22"/>
          <w:lang w:bidi="ar"/>
        </w:rPr>
        <w:fldChar w:fldCharType="begin"/>
      </w:r>
      <w:r>
        <w:rPr>
          <w:rFonts w:ascii="Calibri" w:hAnsi="Calibri" w:eastAsia="宋体" w:cs="宋体"/>
          <w:b/>
          <w:sz w:val="30"/>
          <w:szCs w:val="22"/>
          <w:lang w:bidi="ar"/>
        </w:rPr>
        <w:instrText xml:space="preserve"> TOC \o "1-3" \h \z \u </w:instrText>
      </w:r>
      <w:r>
        <w:rPr>
          <w:rFonts w:ascii="Calibri" w:hAnsi="Calibri" w:eastAsia="宋体" w:cs="宋体"/>
          <w:b/>
          <w:sz w:val="30"/>
          <w:szCs w:val="22"/>
          <w:lang w:bidi="ar"/>
        </w:rPr>
        <w:fldChar w:fldCharType="separate"/>
      </w:r>
    </w:p>
    <w:p w14:paraId="004003A5">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"_Toc195025352" </w:instrText>
      </w:r>
      <w:r>
        <w:fldChar w:fldCharType="separate"/>
      </w:r>
      <w:r>
        <w:rPr>
          <w:rStyle w:val="25"/>
          <w:rFonts w:hint="eastAsia" w:ascii="黑体" w:hAnsi="黑体"/>
        </w:rPr>
        <w:t>第一章</w:t>
      </w:r>
      <w:r>
        <w:rPr>
          <w:rStyle w:val="25"/>
          <w:rFonts w:hint="eastAsia"/>
        </w:rPr>
        <w:t xml:space="preserve"> 绪论</w:t>
      </w:r>
      <w:r>
        <w:rPr>
          <w:rFonts w:hint="eastAsia"/>
        </w:rPr>
        <w:tab/>
      </w:r>
      <w:r>
        <w:rPr>
          <w:rFonts w:hint="eastAsia"/>
        </w:rPr>
        <w:fldChar w:fldCharType="begin"/>
      </w:r>
      <w:r>
        <w:rPr>
          <w:rFonts w:hint="eastAsia"/>
        </w:rPr>
        <w:instrText xml:space="preserve"> </w:instrText>
      </w:r>
      <w:r>
        <w:instrText xml:space="preserve">PAGEREF _Toc195025352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2D88AF0">
      <w:pPr>
        <w:pStyle w:val="19"/>
        <w:rPr>
          <w:rFonts w:hint="eastAsia" w:asciiTheme="minorHAnsi" w:hAnsiTheme="minorHAnsi" w:eastAsiaTheme="minorEastAsia"/>
          <w:sz w:val="22"/>
          <w:szCs w:val="24"/>
          <w14:ligatures w14:val="standardContextual"/>
        </w:rPr>
      </w:pPr>
      <w:r>
        <w:fldChar w:fldCharType="begin"/>
      </w:r>
      <w:r>
        <w:instrText xml:space="preserve"> HYPERLINK \l "_Toc195025353" </w:instrText>
      </w:r>
      <w:r>
        <w:fldChar w:fldCharType="separate"/>
      </w:r>
      <w:r>
        <w:rPr>
          <w:rStyle w:val="25"/>
          <w:rFonts w:hint="eastAsia"/>
        </w:rPr>
        <w:t>1.1 研究背景与意义</w:t>
      </w:r>
      <w:r>
        <w:rPr>
          <w:rFonts w:hint="eastAsia"/>
        </w:rPr>
        <w:tab/>
      </w:r>
      <w:r>
        <w:rPr>
          <w:rFonts w:hint="eastAsia"/>
        </w:rPr>
        <w:fldChar w:fldCharType="begin"/>
      </w:r>
      <w:r>
        <w:rPr>
          <w:rFonts w:hint="eastAsia"/>
        </w:rPr>
        <w:instrText xml:space="preserve"> </w:instrText>
      </w:r>
      <w:r>
        <w:instrText xml:space="preserve">PAGEREF _Toc195025353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856E34B">
      <w:pPr>
        <w:pStyle w:val="19"/>
        <w:rPr>
          <w:rFonts w:hint="eastAsia" w:asciiTheme="minorHAnsi" w:hAnsiTheme="minorHAnsi" w:eastAsiaTheme="minorEastAsia"/>
          <w:sz w:val="22"/>
          <w:szCs w:val="24"/>
          <w14:ligatures w14:val="standardContextual"/>
        </w:rPr>
      </w:pPr>
      <w:r>
        <w:fldChar w:fldCharType="begin"/>
      </w:r>
      <w:r>
        <w:instrText xml:space="preserve"> HYPERLINK \l "_Toc195025354" </w:instrText>
      </w:r>
      <w:r>
        <w:fldChar w:fldCharType="separate"/>
      </w:r>
      <w:r>
        <w:rPr>
          <w:rStyle w:val="25"/>
          <w:rFonts w:hint="eastAsia"/>
        </w:rPr>
        <w:t>1.2 现有研究对比</w:t>
      </w:r>
      <w:r>
        <w:rPr>
          <w:rFonts w:hint="eastAsia"/>
        </w:rPr>
        <w:tab/>
      </w:r>
      <w:r>
        <w:rPr>
          <w:rFonts w:hint="eastAsia"/>
        </w:rPr>
        <w:fldChar w:fldCharType="begin"/>
      </w:r>
      <w:r>
        <w:rPr>
          <w:rFonts w:hint="eastAsia"/>
        </w:rPr>
        <w:instrText xml:space="preserve"> </w:instrText>
      </w:r>
      <w:r>
        <w:instrText xml:space="preserve">PAGEREF _Toc195025354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785A8EC2">
      <w:pPr>
        <w:pStyle w:val="19"/>
        <w:rPr>
          <w:rFonts w:hint="eastAsia" w:asciiTheme="minorHAnsi" w:hAnsiTheme="minorHAnsi" w:eastAsiaTheme="minorEastAsia"/>
          <w:sz w:val="22"/>
          <w:szCs w:val="24"/>
          <w14:ligatures w14:val="standardContextual"/>
        </w:rPr>
      </w:pPr>
      <w:r>
        <w:fldChar w:fldCharType="begin"/>
      </w:r>
      <w:r>
        <w:instrText xml:space="preserve"> HYPERLINK \l "_Toc195025355" </w:instrText>
      </w:r>
      <w:r>
        <w:fldChar w:fldCharType="separate"/>
      </w:r>
      <w:r>
        <w:rPr>
          <w:rStyle w:val="25"/>
          <w:rFonts w:hint="eastAsia"/>
        </w:rPr>
        <w:t>1.3 研究内容与创新点</w:t>
      </w:r>
      <w:r>
        <w:rPr>
          <w:rFonts w:hint="eastAsia"/>
        </w:rPr>
        <w:tab/>
      </w:r>
      <w:r>
        <w:rPr>
          <w:rFonts w:hint="eastAsia"/>
        </w:rPr>
        <w:fldChar w:fldCharType="begin"/>
      </w:r>
      <w:r>
        <w:rPr>
          <w:rFonts w:hint="eastAsia"/>
        </w:rPr>
        <w:instrText xml:space="preserve"> </w:instrText>
      </w:r>
      <w:r>
        <w:instrText xml:space="preserve">PAGEREF _Toc195025355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45239280">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"_Toc195025356" </w:instrText>
      </w:r>
      <w:r>
        <w:fldChar w:fldCharType="separate"/>
      </w:r>
      <w:r>
        <w:rPr>
          <w:rStyle w:val="25"/>
          <w:rFonts w:hint="eastAsia"/>
        </w:rPr>
        <w:t>1.3.1 研究内容概述</w:t>
      </w:r>
      <w:r>
        <w:rPr>
          <w:rFonts w:hint="eastAsia"/>
        </w:rPr>
        <w:tab/>
      </w:r>
      <w:r>
        <w:rPr>
          <w:rFonts w:hint="eastAsia"/>
        </w:rPr>
        <w:fldChar w:fldCharType="begin"/>
      </w:r>
      <w:r>
        <w:rPr>
          <w:rFonts w:hint="eastAsia"/>
        </w:rPr>
        <w:instrText xml:space="preserve"> </w:instrText>
      </w:r>
      <w:r>
        <w:instrText xml:space="preserve">PAGEREF _Toc195025356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00B8133E">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"_Toc195025357" </w:instrText>
      </w:r>
      <w:r>
        <w:fldChar w:fldCharType="separate"/>
      </w:r>
      <w:r>
        <w:rPr>
          <w:rStyle w:val="25"/>
          <w:rFonts w:hint="eastAsia"/>
        </w:rPr>
        <w:t>1.3.2 研究主要创新点</w:t>
      </w:r>
      <w:r>
        <w:rPr>
          <w:rFonts w:hint="eastAsia"/>
        </w:rPr>
        <w:tab/>
      </w:r>
      <w:r>
        <w:rPr>
          <w:rFonts w:hint="eastAsia"/>
        </w:rPr>
        <w:fldChar w:fldCharType="begin"/>
      </w:r>
      <w:r>
        <w:rPr>
          <w:rFonts w:hint="eastAsia"/>
        </w:rPr>
        <w:instrText xml:space="preserve"> </w:instrText>
      </w:r>
      <w:r>
        <w:instrText xml:space="preserve">PAGEREF _Toc195025357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30C6E3BA">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"_Toc195025358" </w:instrText>
      </w:r>
      <w:r>
        <w:fldChar w:fldCharType="separate"/>
      </w:r>
      <w:r>
        <w:rPr>
          <w:rStyle w:val="25"/>
          <w:rFonts w:hint="eastAsia" w:ascii="黑体" w:hAnsi="黑体"/>
        </w:rPr>
        <w:t>第二章</w:t>
      </w:r>
      <w:r>
        <w:rPr>
          <w:rStyle w:val="25"/>
          <w:rFonts w:hint="eastAsia"/>
        </w:rPr>
        <w:t xml:space="preserve"> 研究数据收集与处理</w:t>
      </w:r>
      <w:r>
        <w:rPr>
          <w:rFonts w:hint="eastAsia"/>
        </w:rPr>
        <w:tab/>
      </w:r>
      <w:r>
        <w:rPr>
          <w:rFonts w:hint="eastAsia"/>
        </w:rPr>
        <w:fldChar w:fldCharType="begin"/>
      </w:r>
      <w:r>
        <w:rPr>
          <w:rFonts w:hint="eastAsia"/>
        </w:rPr>
        <w:instrText xml:space="preserve"> </w:instrText>
      </w:r>
      <w:r>
        <w:instrText xml:space="preserve">PAGEREF _Toc195025358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591B24DF">
      <w:pPr>
        <w:pStyle w:val="19"/>
        <w:rPr>
          <w:rFonts w:hint="eastAsia" w:asciiTheme="minorHAnsi" w:hAnsiTheme="minorHAnsi" w:eastAsiaTheme="minorEastAsia"/>
          <w:sz w:val="22"/>
          <w:szCs w:val="24"/>
          <w14:ligatures w14:val="standardContextual"/>
        </w:rPr>
      </w:pPr>
      <w:r>
        <w:fldChar w:fldCharType="begin"/>
      </w:r>
      <w:r>
        <w:instrText xml:space="preserve"> HYPERLINK \l "_Toc195025359" </w:instrText>
      </w:r>
      <w:r>
        <w:fldChar w:fldCharType="separate"/>
      </w:r>
      <w:r>
        <w:rPr>
          <w:rStyle w:val="25"/>
          <w:rFonts w:hint="eastAsia"/>
        </w:rPr>
        <w:t>2.1 研究区概况</w:t>
      </w:r>
      <w:r>
        <w:rPr>
          <w:rFonts w:hint="eastAsia"/>
        </w:rPr>
        <w:tab/>
      </w:r>
      <w:r>
        <w:rPr>
          <w:rFonts w:hint="eastAsia"/>
        </w:rPr>
        <w:fldChar w:fldCharType="begin"/>
      </w:r>
      <w:r>
        <w:rPr>
          <w:rFonts w:hint="eastAsia"/>
        </w:rPr>
        <w:instrText xml:space="preserve"> </w:instrText>
      </w:r>
      <w:r>
        <w:instrText xml:space="preserve">PAGEREF _Toc195025359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01625D3D">
      <w:pPr>
        <w:pStyle w:val="19"/>
        <w:rPr>
          <w:rFonts w:hint="eastAsia" w:asciiTheme="minorHAnsi" w:hAnsiTheme="minorHAnsi" w:eastAsiaTheme="minorEastAsia"/>
          <w:sz w:val="22"/>
          <w:szCs w:val="24"/>
          <w14:ligatures w14:val="standardContextual"/>
        </w:rPr>
      </w:pPr>
      <w:r>
        <w:fldChar w:fldCharType="begin"/>
      </w:r>
      <w:r>
        <w:instrText xml:space="preserve"> HYPERLINK \l "_Toc195025360" </w:instrText>
      </w:r>
      <w:r>
        <w:fldChar w:fldCharType="separate"/>
      </w:r>
      <w:r>
        <w:rPr>
          <w:rStyle w:val="25"/>
          <w:rFonts w:hint="eastAsia"/>
        </w:rPr>
        <w:t>2.2 不同来源遥感数据空间匹配</w:t>
      </w:r>
      <w:r>
        <w:rPr>
          <w:rFonts w:hint="eastAsia"/>
        </w:rPr>
        <w:tab/>
      </w:r>
      <w:r>
        <w:rPr>
          <w:rFonts w:hint="eastAsia"/>
        </w:rPr>
        <w:fldChar w:fldCharType="begin"/>
      </w:r>
      <w:r>
        <w:rPr>
          <w:rFonts w:hint="eastAsia"/>
        </w:rPr>
        <w:instrText xml:space="preserve"> </w:instrText>
      </w:r>
      <w:r>
        <w:instrText xml:space="preserve">PAGEREF _Toc195025360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359F9D44">
      <w:pPr>
        <w:pStyle w:val="19"/>
        <w:rPr>
          <w:rFonts w:hint="eastAsia" w:asciiTheme="minorHAnsi" w:hAnsiTheme="minorHAnsi" w:eastAsiaTheme="minorEastAsia"/>
          <w:sz w:val="22"/>
          <w:szCs w:val="24"/>
          <w14:ligatures w14:val="standardContextual"/>
        </w:rPr>
      </w:pPr>
      <w:r>
        <w:fldChar w:fldCharType="begin"/>
      </w:r>
      <w:r>
        <w:instrText xml:space="preserve"> HYPERLINK \l "_Toc195025361" </w:instrText>
      </w:r>
      <w:r>
        <w:fldChar w:fldCharType="separate"/>
      </w:r>
      <w:r>
        <w:rPr>
          <w:rStyle w:val="25"/>
          <w:rFonts w:hint="eastAsia"/>
        </w:rPr>
        <w:t>2.3 数据收集与处理</w:t>
      </w:r>
      <w:r>
        <w:rPr>
          <w:rFonts w:hint="eastAsia"/>
        </w:rPr>
        <w:tab/>
      </w:r>
      <w:r>
        <w:rPr>
          <w:rFonts w:hint="eastAsia"/>
        </w:rPr>
        <w:fldChar w:fldCharType="begin"/>
      </w:r>
      <w:r>
        <w:rPr>
          <w:rFonts w:hint="eastAsia"/>
        </w:rPr>
        <w:instrText xml:space="preserve"> </w:instrText>
      </w:r>
      <w:r>
        <w:instrText xml:space="preserve">PAGEREF _Toc195025361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476104B5">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"_Toc195025362" </w:instrText>
      </w:r>
      <w:r>
        <w:fldChar w:fldCharType="separate"/>
      </w:r>
      <w:r>
        <w:rPr>
          <w:rStyle w:val="25"/>
          <w:rFonts w:hint="eastAsia"/>
        </w:rPr>
        <w:t>2.3.1 NDVI30m数据</w:t>
      </w:r>
      <w:r>
        <w:rPr>
          <w:rFonts w:hint="eastAsia"/>
        </w:rPr>
        <w:tab/>
      </w:r>
      <w:r>
        <w:rPr>
          <w:rFonts w:hint="eastAsia"/>
        </w:rPr>
        <w:fldChar w:fldCharType="begin"/>
      </w:r>
      <w:r>
        <w:rPr>
          <w:rFonts w:hint="eastAsia"/>
        </w:rPr>
        <w:instrText xml:space="preserve"> </w:instrText>
      </w:r>
      <w:r>
        <w:instrText xml:space="preserve">PAGEREF _Toc195025362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6FFE723C">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"_Toc195025363" </w:instrText>
      </w:r>
      <w:r>
        <w:fldChar w:fldCharType="separate"/>
      </w:r>
      <w:r>
        <w:rPr>
          <w:rStyle w:val="25"/>
          <w:rFonts w:hint="eastAsia"/>
        </w:rPr>
        <w:t>2.3.2 LST30m和QA数据</w:t>
      </w:r>
      <w:r>
        <w:rPr>
          <w:rFonts w:hint="eastAsia"/>
        </w:rPr>
        <w:tab/>
      </w:r>
      <w:r>
        <w:rPr>
          <w:rFonts w:hint="eastAsia"/>
        </w:rPr>
        <w:fldChar w:fldCharType="begin"/>
      </w:r>
      <w:r>
        <w:rPr>
          <w:rFonts w:hint="eastAsia"/>
        </w:rPr>
        <w:instrText xml:space="preserve"> </w:instrText>
      </w:r>
      <w:r>
        <w:instrText xml:space="preserve">PAGEREF _Toc195025363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0F7169E0">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"_Toc195025364" </w:instrText>
      </w:r>
      <w:r>
        <w:fldChar w:fldCharType="separate"/>
      </w:r>
      <w:r>
        <w:rPr>
          <w:rStyle w:val="25"/>
          <w:rFonts w:hint="eastAsia"/>
        </w:rPr>
        <w:t>2.3.3 LST990m数据</w:t>
      </w:r>
      <w:r>
        <w:rPr>
          <w:rFonts w:hint="eastAsia"/>
        </w:rPr>
        <w:tab/>
      </w:r>
      <w:r>
        <w:rPr>
          <w:rFonts w:hint="eastAsia"/>
        </w:rPr>
        <w:fldChar w:fldCharType="begin"/>
      </w:r>
      <w:r>
        <w:rPr>
          <w:rFonts w:hint="eastAsia"/>
        </w:rPr>
        <w:instrText xml:space="preserve"> </w:instrText>
      </w:r>
      <w:r>
        <w:instrText xml:space="preserve">PAGEREF _Toc195025364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0CF77671">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"_Toc195025365" </w:instrText>
      </w:r>
      <w:r>
        <w:fldChar w:fldCharType="separate"/>
      </w:r>
      <w:r>
        <w:rPr>
          <w:rStyle w:val="25"/>
          <w:rFonts w:hint="eastAsia"/>
        </w:rPr>
        <w:t>2.3.4 LCD 30m数据</w:t>
      </w:r>
      <w:r>
        <w:rPr>
          <w:rFonts w:hint="eastAsia"/>
        </w:rPr>
        <w:tab/>
      </w:r>
      <w:r>
        <w:rPr>
          <w:rFonts w:hint="eastAsia"/>
        </w:rPr>
        <w:fldChar w:fldCharType="begin"/>
      </w:r>
      <w:r>
        <w:rPr>
          <w:rFonts w:hint="eastAsia"/>
        </w:rPr>
        <w:instrText xml:space="preserve"> </w:instrText>
      </w:r>
      <w:r>
        <w:instrText xml:space="preserve">PAGEREF _Toc195025365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0C878C25">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"_Toc195025366" </w:instrText>
      </w:r>
      <w:r>
        <w:fldChar w:fldCharType="separate"/>
      </w:r>
      <w:r>
        <w:rPr>
          <w:rStyle w:val="25"/>
          <w:rFonts w:hint="eastAsia" w:ascii="黑体" w:hAnsi="黑体"/>
        </w:rPr>
        <w:t>第三章</w:t>
      </w:r>
      <w:r>
        <w:rPr>
          <w:rStyle w:val="25"/>
          <w:rFonts w:hint="eastAsia"/>
          <w:iCs/>
          <w:lang w:bidi="ar"/>
        </w:rPr>
        <w:t xml:space="preserve"> LST</w:t>
      </w:r>
      <w:r>
        <w:rPr>
          <w:rStyle w:val="25"/>
          <w:rFonts w:hint="eastAsia"/>
        </w:rPr>
        <w:t>预测模型构建和性能评价</w:t>
      </w:r>
      <w:r>
        <w:rPr>
          <w:rFonts w:hint="eastAsia"/>
        </w:rPr>
        <w:tab/>
      </w:r>
      <w:r>
        <w:rPr>
          <w:rFonts w:hint="eastAsia"/>
        </w:rPr>
        <w:fldChar w:fldCharType="begin"/>
      </w:r>
      <w:r>
        <w:rPr>
          <w:rFonts w:hint="eastAsia"/>
        </w:rPr>
        <w:instrText xml:space="preserve"> </w:instrText>
      </w:r>
      <w:r>
        <w:instrText xml:space="preserve">PAGEREF _Toc195025366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471818AB">
      <w:pPr>
        <w:pStyle w:val="19"/>
        <w:rPr>
          <w:rFonts w:hint="eastAsia" w:asciiTheme="minorHAnsi" w:hAnsiTheme="minorHAnsi" w:eastAsiaTheme="minorEastAsia"/>
          <w:sz w:val="22"/>
          <w:szCs w:val="24"/>
          <w14:ligatures w14:val="standardContextual"/>
        </w:rPr>
      </w:pPr>
      <w:r>
        <w:fldChar w:fldCharType="begin"/>
      </w:r>
      <w:r>
        <w:instrText xml:space="preserve"> HYPERLINK \l "_Toc195025367" </w:instrText>
      </w:r>
      <w:r>
        <w:fldChar w:fldCharType="separate"/>
      </w:r>
      <w:r>
        <w:rPr>
          <w:rStyle w:val="25"/>
          <w:rFonts w:hint="eastAsia"/>
        </w:rPr>
        <w:t>3.1 研究流程</w:t>
      </w:r>
      <w:r>
        <w:rPr>
          <w:rFonts w:hint="eastAsia"/>
        </w:rPr>
        <w:tab/>
      </w:r>
      <w:r>
        <w:rPr>
          <w:rFonts w:hint="eastAsia"/>
        </w:rPr>
        <w:fldChar w:fldCharType="begin"/>
      </w:r>
      <w:r>
        <w:rPr>
          <w:rFonts w:hint="eastAsia"/>
        </w:rPr>
        <w:instrText xml:space="preserve"> </w:instrText>
      </w:r>
      <w:r>
        <w:instrText xml:space="preserve">PAGEREF _Toc195025367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02773EED">
      <w:pPr>
        <w:pStyle w:val="19"/>
        <w:rPr>
          <w:rFonts w:hint="eastAsia" w:asciiTheme="minorHAnsi" w:hAnsiTheme="minorHAnsi" w:eastAsiaTheme="minorEastAsia"/>
          <w:sz w:val="22"/>
          <w:szCs w:val="24"/>
          <w14:ligatures w14:val="standardContextual"/>
        </w:rPr>
      </w:pPr>
      <w:r>
        <w:fldChar w:fldCharType="begin"/>
      </w:r>
      <w:r>
        <w:instrText xml:space="preserve"> HYPERLINK \l "_Toc195025368" </w:instrText>
      </w:r>
      <w:r>
        <w:fldChar w:fldCharType="separate"/>
      </w:r>
      <w:r>
        <w:rPr>
          <w:rStyle w:val="25"/>
          <w:rFonts w:hint="eastAsia"/>
        </w:rPr>
        <w:t>3.2 模型输入数据集准备</w:t>
      </w:r>
      <w:r>
        <w:rPr>
          <w:rFonts w:hint="eastAsia"/>
        </w:rPr>
        <w:tab/>
      </w:r>
      <w:r>
        <w:rPr>
          <w:rFonts w:hint="eastAsia"/>
        </w:rPr>
        <w:fldChar w:fldCharType="begin"/>
      </w:r>
      <w:r>
        <w:rPr>
          <w:rFonts w:hint="eastAsia"/>
        </w:rPr>
        <w:instrText xml:space="preserve"> </w:instrText>
      </w:r>
      <w:r>
        <w:instrText xml:space="preserve">PAGEREF _Toc195025368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33B5C5AB">
      <w:pPr>
        <w:pStyle w:val="19"/>
        <w:rPr>
          <w:rFonts w:hint="eastAsia" w:asciiTheme="minorHAnsi" w:hAnsiTheme="minorHAnsi" w:eastAsiaTheme="minorEastAsia"/>
          <w:sz w:val="22"/>
          <w:szCs w:val="24"/>
          <w14:ligatures w14:val="standardContextual"/>
        </w:rPr>
      </w:pPr>
      <w:r>
        <w:fldChar w:fldCharType="begin"/>
      </w:r>
      <w:r>
        <w:instrText xml:space="preserve"> HYPERLINK \l "_Toc195025369" </w:instrText>
      </w:r>
      <w:r>
        <w:fldChar w:fldCharType="separate"/>
      </w:r>
      <w:r>
        <w:rPr>
          <w:rStyle w:val="25"/>
          <w:rFonts w:hint="eastAsia"/>
        </w:rPr>
        <w:t>3.3 三种集成式机器学习算法</w:t>
      </w:r>
      <w:r>
        <w:rPr>
          <w:rFonts w:hint="eastAsia"/>
        </w:rPr>
        <w:tab/>
      </w:r>
      <w:r>
        <w:rPr>
          <w:rFonts w:hint="eastAsia"/>
        </w:rPr>
        <w:fldChar w:fldCharType="begin"/>
      </w:r>
      <w:r>
        <w:rPr>
          <w:rFonts w:hint="eastAsia"/>
        </w:rPr>
        <w:instrText xml:space="preserve"> </w:instrText>
      </w:r>
      <w:r>
        <w:instrText xml:space="preserve">PAGEREF _Toc195025369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5F6CF41C">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"_Toc195025370" </w:instrText>
      </w:r>
      <w:r>
        <w:fldChar w:fldCharType="separate"/>
      </w:r>
      <w:r>
        <w:rPr>
          <w:rStyle w:val="25"/>
          <w:rFonts w:hint="eastAsia"/>
        </w:rPr>
        <w:t>3.4 性能指标</w:t>
      </w:r>
      <w:r>
        <w:rPr>
          <w:rFonts w:hint="eastAsia"/>
        </w:rPr>
        <w:tab/>
      </w:r>
      <w:r>
        <w:rPr>
          <w:rFonts w:hint="eastAsia"/>
        </w:rPr>
        <w:fldChar w:fldCharType="begin"/>
      </w:r>
      <w:r>
        <w:rPr>
          <w:rFonts w:hint="eastAsia"/>
        </w:rPr>
        <w:instrText xml:space="preserve"> </w:instrText>
      </w:r>
      <w:r>
        <w:instrText xml:space="preserve">PAGEREF _Toc195025370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71DDAF7C">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"_Toc195025371" </w:instrText>
      </w:r>
      <w:r>
        <w:fldChar w:fldCharType="separate"/>
      </w:r>
      <w:r>
        <w:rPr>
          <w:rStyle w:val="25"/>
          <w:rFonts w:hint="eastAsia" w:ascii="黑体" w:hAnsi="黑体"/>
        </w:rPr>
        <w:t>第四章</w:t>
      </w:r>
      <w:r>
        <w:rPr>
          <w:rStyle w:val="25"/>
          <w:rFonts w:hint="eastAsia"/>
        </w:rPr>
        <w:t xml:space="preserve"> 结果与分析</w:t>
      </w:r>
      <w:r>
        <w:rPr>
          <w:rFonts w:hint="eastAsia"/>
        </w:rPr>
        <w:tab/>
      </w:r>
      <w:r>
        <w:rPr>
          <w:rFonts w:hint="eastAsia"/>
        </w:rPr>
        <w:fldChar w:fldCharType="begin"/>
      </w:r>
      <w:r>
        <w:rPr>
          <w:rFonts w:hint="eastAsia"/>
        </w:rPr>
        <w:instrText xml:space="preserve"> </w:instrText>
      </w:r>
      <w:r>
        <w:instrText xml:space="preserve">PAGEREF _Toc195025371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60A215AA">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"_Toc195025372" </w:instrText>
      </w:r>
      <w:r>
        <w:fldChar w:fldCharType="separate"/>
      </w:r>
      <w:r>
        <w:rPr>
          <w:rStyle w:val="25"/>
          <w:rFonts w:hint="eastAsia"/>
        </w:rPr>
        <w:t>4.1 不同机器学习算法的预测性能分析</w:t>
      </w:r>
      <w:r>
        <w:rPr>
          <w:rFonts w:hint="eastAsia"/>
        </w:rPr>
        <w:tab/>
      </w:r>
      <w:r>
        <w:rPr>
          <w:rFonts w:hint="eastAsia"/>
        </w:rPr>
        <w:fldChar w:fldCharType="begin"/>
      </w:r>
      <w:r>
        <w:rPr>
          <w:rFonts w:hint="eastAsia"/>
        </w:rPr>
        <w:instrText xml:space="preserve"> </w:instrText>
      </w:r>
      <w:r>
        <w:instrText xml:space="preserve">PAGEREF _Toc195025372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45261112">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"_Toc195025373" </w:instrText>
      </w:r>
      <w:r>
        <w:fldChar w:fldCharType="separate"/>
      </w:r>
      <w:r>
        <w:rPr>
          <w:rStyle w:val="25"/>
          <w:rFonts w:hint="eastAsia"/>
        </w:rPr>
        <w:t>4.2 降尺度效果可视化对比分析</w:t>
      </w:r>
      <w:r>
        <w:rPr>
          <w:rFonts w:hint="eastAsia"/>
        </w:rPr>
        <w:tab/>
      </w:r>
      <w:r>
        <w:rPr>
          <w:rFonts w:hint="eastAsia"/>
        </w:rPr>
        <w:fldChar w:fldCharType="begin"/>
      </w:r>
      <w:r>
        <w:rPr>
          <w:rFonts w:hint="eastAsia"/>
        </w:rPr>
        <w:instrText xml:space="preserve"> </w:instrText>
      </w:r>
      <w:r>
        <w:instrText xml:space="preserve">PAGEREF _Toc195025373 \h</w:instrText>
      </w:r>
      <w:r>
        <w:rPr>
          <w:rFonts w:hint="eastAsia"/>
        </w:rPr>
        <w:instrText xml:space="preserve"> </w:instrText>
      </w:r>
      <w:r>
        <w:rPr>
          <w:rFonts w:hint="eastAsia"/>
        </w:rPr>
        <w:fldChar w:fldCharType="separate"/>
      </w:r>
      <w:r>
        <w:t>16</w:t>
      </w:r>
      <w:r>
        <w:rPr>
          <w:rFonts w:hint="eastAsia"/>
        </w:rPr>
        <w:fldChar w:fldCharType="end"/>
      </w:r>
      <w:r>
        <w:rPr>
          <w:rFonts w:hint="eastAsia"/>
        </w:rPr>
        <w:fldChar w:fldCharType="end"/>
      </w:r>
    </w:p>
    <w:p w14:paraId="6069B21C">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"_Toc195025374" </w:instrText>
      </w:r>
      <w:r>
        <w:fldChar w:fldCharType="separate"/>
      </w:r>
      <w:r>
        <w:rPr>
          <w:rStyle w:val="25"/>
          <w:rFonts w:hint="eastAsia"/>
        </w:rPr>
        <w:t>4.3 长时序高空间分辨率LST数据的预测</w:t>
      </w:r>
      <w:r>
        <w:rPr>
          <w:rFonts w:hint="eastAsia"/>
        </w:rPr>
        <w:tab/>
      </w:r>
      <w:r>
        <w:rPr>
          <w:rFonts w:hint="eastAsia"/>
        </w:rPr>
        <w:fldChar w:fldCharType="begin"/>
      </w:r>
      <w:r>
        <w:rPr>
          <w:rFonts w:hint="eastAsia"/>
        </w:rPr>
        <w:instrText xml:space="preserve"> </w:instrText>
      </w:r>
      <w:r>
        <w:instrText xml:space="preserve">PAGEREF _Toc195025374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51E2BC74">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"_Toc195025375" </w:instrText>
      </w:r>
      <w:r>
        <w:fldChar w:fldCharType="separate"/>
      </w:r>
      <w:r>
        <w:rPr>
          <w:rStyle w:val="25"/>
          <w:rFonts w:hint="eastAsia"/>
        </w:rPr>
        <w:t>4.3.1 逐月LST预测模型构建</w:t>
      </w:r>
      <w:r>
        <w:rPr>
          <w:rFonts w:hint="eastAsia"/>
        </w:rPr>
        <w:tab/>
      </w:r>
      <w:r>
        <w:rPr>
          <w:rFonts w:hint="eastAsia"/>
        </w:rPr>
        <w:fldChar w:fldCharType="begin"/>
      </w:r>
      <w:r>
        <w:rPr>
          <w:rFonts w:hint="eastAsia"/>
        </w:rPr>
        <w:instrText xml:space="preserve"> </w:instrText>
      </w:r>
      <w:r>
        <w:instrText xml:space="preserve">PAGEREF _Toc195025375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026497A5">
      <w:pPr>
        <w:pStyle w:val="13"/>
        <w:tabs>
          <w:tab w:val="right" w:leader="dot" w:pos="8296"/>
        </w:tabs>
        <w:rPr>
          <w:rFonts w:hint="eastAsia" w:asciiTheme="minorHAnsi" w:hAnsiTheme="minorHAnsi" w:eastAsiaTheme="minorEastAsia"/>
          <w:sz w:val="22"/>
          <w:szCs w:val="24"/>
          <w14:ligatures w14:val="standardContextual"/>
        </w:rPr>
      </w:pPr>
      <w:r>
        <w:fldChar w:fldCharType="begin"/>
      </w:r>
      <w:r>
        <w:instrText xml:space="preserve"> HYPERLINK \l "_Toc195025376" </w:instrText>
      </w:r>
      <w:r>
        <w:fldChar w:fldCharType="separate"/>
      </w:r>
      <w:r>
        <w:rPr>
          <w:rStyle w:val="25"/>
          <w:rFonts w:hint="eastAsia"/>
        </w:rPr>
        <w:t>4.3.2 2022年全年LST数据预测与分析</w:t>
      </w:r>
      <w:r>
        <w:rPr>
          <w:rFonts w:hint="eastAsia"/>
        </w:rPr>
        <w:tab/>
      </w:r>
      <w:r>
        <w:rPr>
          <w:rFonts w:hint="eastAsia"/>
        </w:rPr>
        <w:fldChar w:fldCharType="begin"/>
      </w:r>
      <w:r>
        <w:rPr>
          <w:rFonts w:hint="eastAsia"/>
        </w:rPr>
        <w:instrText xml:space="preserve"> </w:instrText>
      </w:r>
      <w:r>
        <w:instrText xml:space="preserve">PAGEREF _Toc195025376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681A3ED3">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"_Toc195025377" </w:instrText>
      </w:r>
      <w:r>
        <w:fldChar w:fldCharType="separate"/>
      </w:r>
      <w:r>
        <w:rPr>
          <w:rStyle w:val="25"/>
          <w:rFonts w:hint="eastAsia" w:ascii="黑体" w:hAnsi="黑体"/>
        </w:rPr>
        <w:t>第五章</w:t>
      </w:r>
      <w:r>
        <w:rPr>
          <w:rStyle w:val="25"/>
          <w:rFonts w:hint="eastAsia"/>
        </w:rPr>
        <w:t xml:space="preserve"> 模型性能影响因素分析</w:t>
      </w:r>
      <w:r>
        <w:rPr>
          <w:rFonts w:hint="eastAsia"/>
        </w:rPr>
        <w:tab/>
      </w:r>
      <w:r>
        <w:rPr>
          <w:rFonts w:hint="eastAsia"/>
        </w:rPr>
        <w:fldChar w:fldCharType="begin"/>
      </w:r>
      <w:r>
        <w:rPr>
          <w:rFonts w:hint="eastAsia"/>
        </w:rPr>
        <w:instrText xml:space="preserve"> </w:instrText>
      </w:r>
      <w:r>
        <w:instrText xml:space="preserve">PAGEREF _Toc195025377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51E91319">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"_Toc195025378" </w:instrText>
      </w:r>
      <w:r>
        <w:fldChar w:fldCharType="separate"/>
      </w:r>
      <w:r>
        <w:rPr>
          <w:rStyle w:val="25"/>
          <w:rFonts w:hint="eastAsia"/>
        </w:rPr>
        <w:t>5.1 不同土地覆盖类型LST预测误差分析</w:t>
      </w:r>
      <w:r>
        <w:rPr>
          <w:rFonts w:hint="eastAsia"/>
        </w:rPr>
        <w:tab/>
      </w:r>
      <w:r>
        <w:rPr>
          <w:rFonts w:hint="eastAsia"/>
        </w:rPr>
        <w:fldChar w:fldCharType="begin"/>
      </w:r>
      <w:r>
        <w:rPr>
          <w:rFonts w:hint="eastAsia"/>
        </w:rPr>
        <w:instrText xml:space="preserve"> </w:instrText>
      </w:r>
      <w:r>
        <w:instrText xml:space="preserve">PAGEREF _Toc195025378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758E8CE1">
      <w:pPr>
        <w:pStyle w:val="19"/>
        <w:rPr>
          <w:rFonts w:hint="eastAsia" w:asciiTheme="minorHAnsi" w:hAnsiTheme="minorHAnsi" w:eastAsiaTheme="minorEastAsia"/>
          <w:sz w:val="22"/>
          <w:szCs w:val="24"/>
          <w14:ligatures w14:val="standardContextual"/>
        </w:rPr>
      </w:pPr>
      <w:r>
        <w:fldChar w:fldCharType="begin"/>
      </w:r>
      <w:r>
        <w:instrText xml:space="preserve"> HYPERLINK \l "_Toc195025379" </w:instrText>
      </w:r>
      <w:r>
        <w:fldChar w:fldCharType="separate"/>
      </w:r>
      <w:r>
        <w:rPr>
          <w:rStyle w:val="25"/>
          <w:rFonts w:hint="eastAsia"/>
        </w:rPr>
        <w:t>5.2 NDVI数据对预测误差的影响分析</w:t>
      </w:r>
      <w:r>
        <w:rPr>
          <w:rFonts w:hint="eastAsia"/>
        </w:rPr>
        <w:tab/>
      </w:r>
      <w:r>
        <w:rPr>
          <w:rFonts w:hint="eastAsia"/>
        </w:rPr>
        <w:fldChar w:fldCharType="begin"/>
      </w:r>
      <w:r>
        <w:rPr>
          <w:rFonts w:hint="eastAsia"/>
        </w:rPr>
        <w:instrText xml:space="preserve"> </w:instrText>
      </w:r>
      <w:r>
        <w:instrText xml:space="preserve">PAGEREF _Toc195025379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8BF9C08">
      <w:pPr>
        <w:pStyle w:val="19"/>
        <w:rPr>
          <w:rFonts w:hint="eastAsia" w:asciiTheme="minorHAnsi" w:hAnsiTheme="minorHAnsi" w:eastAsiaTheme="minorEastAsia"/>
          <w:sz w:val="22"/>
          <w:szCs w:val="24"/>
          <w14:ligatures w14:val="standardContextual"/>
        </w:rPr>
      </w:pPr>
      <w:r>
        <w:fldChar w:fldCharType="begin"/>
      </w:r>
      <w:r>
        <w:instrText xml:space="preserve"> HYPERLINK \l "_Toc195025380" </w:instrText>
      </w:r>
      <w:r>
        <w:fldChar w:fldCharType="separate"/>
      </w:r>
      <w:r>
        <w:rPr>
          <w:rStyle w:val="25"/>
          <w:rFonts w:hint="eastAsia"/>
        </w:rPr>
        <w:t>5.3 不同传感器探测温度结果对预测精度的影响</w:t>
      </w:r>
      <w:r>
        <w:rPr>
          <w:rFonts w:hint="eastAsia"/>
        </w:rPr>
        <w:tab/>
      </w:r>
      <w:r>
        <w:rPr>
          <w:rFonts w:hint="eastAsia"/>
        </w:rPr>
        <w:fldChar w:fldCharType="begin"/>
      </w:r>
      <w:r>
        <w:rPr>
          <w:rFonts w:hint="eastAsia"/>
        </w:rPr>
        <w:instrText xml:space="preserve"> </w:instrText>
      </w:r>
      <w:r>
        <w:instrText xml:space="preserve">PAGEREF _Toc195025380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69D1C854">
      <w:pPr>
        <w:pStyle w:val="19"/>
        <w:rPr>
          <w:rFonts w:hint="eastAsia" w:asciiTheme="minorHAnsi" w:hAnsiTheme="minorHAnsi" w:eastAsiaTheme="minorEastAsia"/>
          <w:sz w:val="22"/>
          <w:szCs w:val="24"/>
          <w14:ligatures w14:val="standardContextual"/>
        </w:rPr>
      </w:pPr>
      <w:r>
        <w:fldChar w:fldCharType="begin"/>
      </w:r>
      <w:r>
        <w:instrText xml:space="preserve"> HYPERLINK \l "_Toc195025381" </w:instrText>
      </w:r>
      <w:r>
        <w:fldChar w:fldCharType="separate"/>
      </w:r>
      <w:r>
        <w:rPr>
          <w:rStyle w:val="25"/>
          <w:rFonts w:hint="eastAsia"/>
        </w:rPr>
        <w:t>5.4 算法结构的误差来源分析</w:t>
      </w:r>
      <w:r>
        <w:rPr>
          <w:rFonts w:hint="eastAsia"/>
        </w:rPr>
        <w:tab/>
      </w:r>
      <w:r>
        <w:rPr>
          <w:rFonts w:hint="eastAsia"/>
        </w:rPr>
        <w:fldChar w:fldCharType="begin"/>
      </w:r>
      <w:r>
        <w:rPr>
          <w:rFonts w:hint="eastAsia"/>
        </w:rPr>
        <w:instrText xml:space="preserve"> </w:instrText>
      </w:r>
      <w:r>
        <w:instrText xml:space="preserve">PAGEREF _Toc195025381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2FFF2E3C">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"_Toc195025382" </w:instrText>
      </w:r>
      <w:r>
        <w:fldChar w:fldCharType="separate"/>
      </w:r>
      <w:r>
        <w:rPr>
          <w:rStyle w:val="25"/>
          <w:rFonts w:hint="eastAsia" w:ascii="黑体" w:hAnsi="黑体"/>
        </w:rPr>
        <w:t>第六章</w:t>
      </w:r>
      <w:r>
        <w:rPr>
          <w:rStyle w:val="25"/>
          <w:rFonts w:hint="eastAsia"/>
        </w:rPr>
        <w:t xml:space="preserve"> 结论与展望</w:t>
      </w:r>
      <w:r>
        <w:rPr>
          <w:rFonts w:hint="eastAsia"/>
        </w:rPr>
        <w:tab/>
      </w:r>
      <w:r>
        <w:rPr>
          <w:rFonts w:hint="eastAsia"/>
        </w:rPr>
        <w:fldChar w:fldCharType="begin"/>
      </w:r>
      <w:r>
        <w:rPr>
          <w:rFonts w:hint="eastAsia"/>
        </w:rPr>
        <w:instrText xml:space="preserve"> </w:instrText>
      </w:r>
      <w:r>
        <w:instrText xml:space="preserve">PAGEREF _Toc195025382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6B9D86F7">
      <w:pPr>
        <w:pStyle w:val="19"/>
        <w:rPr>
          <w:rFonts w:hint="eastAsia" w:asciiTheme="minorHAnsi" w:hAnsiTheme="minorHAnsi" w:eastAsiaTheme="minorEastAsia"/>
          <w:sz w:val="22"/>
          <w:szCs w:val="24"/>
          <w14:ligatures w14:val="standardContextual"/>
        </w:rPr>
      </w:pPr>
      <w:r>
        <w:fldChar w:fldCharType="begin"/>
      </w:r>
      <w:r>
        <w:instrText xml:space="preserve"> HYPERLINK \l "_Toc195025383" </w:instrText>
      </w:r>
      <w:r>
        <w:fldChar w:fldCharType="separate"/>
      </w:r>
      <w:r>
        <w:rPr>
          <w:rStyle w:val="25"/>
          <w:rFonts w:hint="eastAsia"/>
        </w:rPr>
        <w:t>6.1 结论</w:t>
      </w:r>
      <w:r>
        <w:rPr>
          <w:rFonts w:hint="eastAsia"/>
        </w:rPr>
        <w:tab/>
      </w:r>
      <w:r>
        <w:rPr>
          <w:rFonts w:hint="eastAsia"/>
        </w:rPr>
        <w:fldChar w:fldCharType="begin"/>
      </w:r>
      <w:r>
        <w:rPr>
          <w:rFonts w:hint="eastAsia"/>
        </w:rPr>
        <w:instrText xml:space="preserve"> </w:instrText>
      </w:r>
      <w:r>
        <w:instrText xml:space="preserve">PAGEREF _Toc195025383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154FA366">
      <w:pPr>
        <w:pStyle w:val="19"/>
        <w:rPr>
          <w:rFonts w:hint="eastAsia" w:asciiTheme="minorHAnsi" w:hAnsiTheme="minorHAnsi" w:eastAsiaTheme="minorEastAsia"/>
          <w:sz w:val="22"/>
          <w:szCs w:val="24"/>
          <w14:ligatures w14:val="standardContextual"/>
        </w:rPr>
      </w:pPr>
      <w:r>
        <w:fldChar w:fldCharType="begin"/>
      </w:r>
      <w:r>
        <w:instrText xml:space="preserve"> HYPERLINK \l "_Toc195025384" </w:instrText>
      </w:r>
      <w:r>
        <w:fldChar w:fldCharType="separate"/>
      </w:r>
      <w:r>
        <w:rPr>
          <w:rStyle w:val="25"/>
          <w:rFonts w:hint="eastAsia"/>
        </w:rPr>
        <w:t>6.2 展望</w:t>
      </w:r>
      <w:r>
        <w:rPr>
          <w:rFonts w:hint="eastAsia"/>
        </w:rPr>
        <w:tab/>
      </w:r>
      <w:r>
        <w:rPr>
          <w:rFonts w:hint="eastAsia"/>
        </w:rPr>
        <w:fldChar w:fldCharType="begin"/>
      </w:r>
      <w:r>
        <w:rPr>
          <w:rFonts w:hint="eastAsia"/>
        </w:rPr>
        <w:instrText xml:space="preserve"> </w:instrText>
      </w:r>
      <w:r>
        <w:instrText xml:space="preserve">PAGEREF _Toc195025384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B3C48A9">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"_Toc195025385" </w:instrText>
      </w:r>
      <w:r>
        <w:fldChar w:fldCharType="separate"/>
      </w:r>
      <w:r>
        <w:rPr>
          <w:rStyle w:val="25"/>
          <w:rFonts w:hint="eastAsia"/>
          <w:bCs/>
        </w:rPr>
        <w:t>参考文献</w:t>
      </w:r>
      <w:r>
        <w:rPr>
          <w:rFonts w:hint="eastAsia"/>
        </w:rPr>
        <w:tab/>
      </w:r>
      <w:r>
        <w:rPr>
          <w:rFonts w:hint="eastAsia"/>
        </w:rPr>
        <w:fldChar w:fldCharType="begin"/>
      </w:r>
      <w:r>
        <w:rPr>
          <w:rFonts w:hint="eastAsia"/>
        </w:rPr>
        <w:instrText xml:space="preserve"> </w:instrText>
      </w:r>
      <w:r>
        <w:instrText xml:space="preserve">PAGEREF _Toc195025385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42BC559C">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"_Toc195025386" </w:instrText>
      </w:r>
      <w:r>
        <w:fldChar w:fldCharType="separate"/>
      </w:r>
      <w:r>
        <w:rPr>
          <w:rStyle w:val="25"/>
          <w:rFonts w:hint="eastAsia"/>
          <w:bCs/>
        </w:rPr>
        <w:t>附  录 标题</w:t>
      </w:r>
      <w:r>
        <w:rPr>
          <w:rFonts w:hint="eastAsia"/>
        </w:rPr>
        <w:tab/>
      </w:r>
      <w:r>
        <w:rPr>
          <w:rFonts w:hint="eastAsia"/>
        </w:rPr>
        <w:fldChar w:fldCharType="begin"/>
      </w:r>
      <w:r>
        <w:rPr>
          <w:rFonts w:hint="eastAsia"/>
        </w:rPr>
        <w:instrText xml:space="preserve"> </w:instrText>
      </w:r>
      <w:r>
        <w:instrText xml:space="preserve">PAGEREF _Toc195025386 \h</w:instrText>
      </w:r>
      <w:r>
        <w:rPr>
          <w:rFonts w:hint="eastAsia"/>
        </w:rPr>
        <w:instrText xml:space="preserve"> </w:instrText>
      </w:r>
      <w:r>
        <w:rPr>
          <w:rFonts w:hint="eastAsia"/>
        </w:rPr>
        <w:fldChar w:fldCharType="separate"/>
      </w:r>
      <w:r>
        <w:t>27</w:t>
      </w:r>
      <w:r>
        <w:rPr>
          <w:rFonts w:hint="eastAsia"/>
        </w:rPr>
        <w:fldChar w:fldCharType="end"/>
      </w:r>
      <w:r>
        <w:rPr>
          <w:rFonts w:hint="eastAsia"/>
        </w:rPr>
        <w:fldChar w:fldCharType="end"/>
      </w:r>
    </w:p>
    <w:p w14:paraId="4E2D0FD2">
      <w:pPr>
        <w:pStyle w:val="17"/>
        <w:tabs>
          <w:tab w:val="right" w:leader="dot" w:pos="8296"/>
        </w:tabs>
        <w:rPr>
          <w:rFonts w:hint="eastAsia" w:asciiTheme="minorHAnsi" w:hAnsiTheme="minorHAnsi" w:eastAsiaTheme="minorEastAsia"/>
          <w:b w:val="0"/>
          <w:color w:val="auto"/>
          <w:sz w:val="22"/>
          <w:szCs w:val="24"/>
          <w14:ligatures w14:val="standardContextual"/>
        </w:rPr>
      </w:pPr>
      <w:r>
        <w:fldChar w:fldCharType="begin"/>
      </w:r>
      <w:r>
        <w:instrText xml:space="preserve"> HYPERLINK \l "_Toc195025387" </w:instrText>
      </w:r>
      <w:r>
        <w:fldChar w:fldCharType="separate"/>
      </w:r>
      <w:r>
        <w:rPr>
          <w:rStyle w:val="25"/>
          <w:rFonts w:hint="eastAsia" w:ascii="黑体" w:hAnsi="黑体" w:eastAsia="黑体"/>
          <w:bCs/>
        </w:rPr>
        <w:t>致  谢</w:t>
      </w:r>
      <w:r>
        <w:rPr>
          <w:rFonts w:hint="eastAsia"/>
        </w:rPr>
        <w:tab/>
      </w:r>
      <w:r>
        <w:rPr>
          <w:rFonts w:hint="eastAsia"/>
        </w:rPr>
        <w:fldChar w:fldCharType="begin"/>
      </w:r>
      <w:r>
        <w:rPr>
          <w:rFonts w:hint="eastAsia"/>
        </w:rPr>
        <w:instrText xml:space="preserve"> </w:instrText>
      </w:r>
      <w:r>
        <w:instrText xml:space="preserve">PAGEREF _Toc195025387 \h</w:instrText>
      </w:r>
      <w:r>
        <w:rPr>
          <w:rFonts w:hint="eastAsia"/>
        </w:rPr>
        <w:instrText xml:space="preserve"> </w:instrText>
      </w:r>
      <w:r>
        <w:rPr>
          <w:rFonts w:hint="eastAsia"/>
        </w:rPr>
        <w:fldChar w:fldCharType="separate"/>
      </w:r>
      <w:r>
        <w:t>28</w:t>
      </w:r>
      <w:r>
        <w:rPr>
          <w:rFonts w:hint="eastAsia"/>
        </w:rPr>
        <w:fldChar w:fldCharType="end"/>
      </w:r>
      <w:r>
        <w:rPr>
          <w:rFonts w:hint="eastAsia"/>
        </w:rPr>
        <w:fldChar w:fldCharType="end"/>
      </w:r>
    </w:p>
    <w:p w14:paraId="6FF011A2">
      <w:pPr>
        <w:rPr>
          <w:rFonts w:ascii="Calibri" w:hAnsi="Calibri" w:eastAsia="宋体" w:cs="宋体"/>
          <w:b/>
          <w:sz w:val="30"/>
          <w:szCs w:val="22"/>
          <w:lang w:bidi="ar"/>
        </w:rPr>
      </w:pPr>
      <w:r>
        <w:rPr>
          <w:rFonts w:ascii="Calibri" w:hAnsi="Calibri" w:eastAsia="宋体" w:cs="宋体"/>
          <w:b/>
          <w:sz w:val="30"/>
          <w:szCs w:val="22"/>
          <w:lang w:bidi="ar"/>
        </w:rPr>
        <w:fldChar w:fldCharType="end"/>
      </w:r>
      <w:r>
        <w:rPr>
          <w:rFonts w:ascii="Calibri" w:hAnsi="Calibri" w:eastAsia="宋体" w:cs="宋体"/>
          <w:b/>
          <w:sz w:val="30"/>
          <w:szCs w:val="22"/>
          <w:lang w:bidi="ar"/>
        </w:rPr>
        <w:br w:type="page"/>
      </w:r>
    </w:p>
    <w:p w14:paraId="699964C8">
      <w:pPr>
        <w:spacing w:line="360" w:lineRule="auto"/>
        <w:jc w:val="center"/>
        <w:rPr>
          <w:rFonts w:hint="eastAsia" w:ascii="Times New Roman" w:hAnsi="黑体" w:eastAsia="黑体" w:cs="Times New Roman"/>
          <w:b/>
          <w:bCs/>
          <w:sz w:val="32"/>
          <w:szCs w:val="32"/>
        </w:rPr>
        <w:sectPr>
          <w:footerReference r:id="rId11" w:type="default"/>
          <w:pgSz w:w="11906" w:h="16838"/>
          <w:pgMar w:top="1440" w:right="1800" w:bottom="1440" w:left="1800" w:header="851" w:footer="992" w:gutter="0"/>
          <w:cols w:space="425" w:num="1"/>
          <w:docGrid w:type="lines" w:linePitch="312" w:charSpace="0"/>
        </w:sectPr>
      </w:pPr>
    </w:p>
    <w:p w14:paraId="5C21432A">
      <w:pPr>
        <w:spacing w:line="360" w:lineRule="auto"/>
        <w:jc w:val="center"/>
        <w:rPr>
          <w:rFonts w:hint="eastAsia" w:ascii="Times New Roman" w:hAnsi="黑体" w:eastAsia="黑体" w:cs="Times New Roman"/>
          <w:b/>
          <w:bCs/>
          <w:sz w:val="32"/>
          <w:szCs w:val="32"/>
        </w:rPr>
      </w:pPr>
      <w:r>
        <w:rPr>
          <w:rFonts w:hint="eastAsia" w:ascii="Times New Roman" w:hAnsi="黑体" w:eastAsia="黑体" w:cs="Times New Roman"/>
          <w:b/>
          <w:bCs/>
          <w:sz w:val="32"/>
          <w:szCs w:val="32"/>
        </w:rPr>
        <w:t>基于下垫面信息的长时序高空间分辨率地表温度预测方法</w:t>
      </w:r>
    </w:p>
    <w:p w14:paraId="031A82B2">
      <w:pPr>
        <w:spacing w:line="360" w:lineRule="auto"/>
        <w:jc w:val="center"/>
        <w:rPr>
          <w:rFonts w:ascii="Times New Roman" w:hAnsi="Times New Roman" w:eastAsia="宋体" w:cs="Times New Roman"/>
          <w:szCs w:val="24"/>
        </w:rPr>
      </w:pPr>
      <w:bookmarkStart w:id="0" w:name="_Toc32439_WPSOffice_Level1"/>
      <w:bookmarkStart w:id="1" w:name="_Toc3540"/>
      <w:r>
        <w:rPr>
          <w:rFonts w:ascii="Times New Roman" w:hAnsi="宋体" w:eastAsia="宋体" w:cs="Times New Roman"/>
          <w:szCs w:val="24"/>
        </w:rPr>
        <w:t>学生：</w:t>
      </w:r>
      <w:r>
        <w:rPr>
          <w:rFonts w:hint="eastAsia" w:ascii="Times New Roman" w:hAnsi="宋体" w:eastAsia="宋体" w:cs="Times New Roman"/>
          <w:szCs w:val="24"/>
        </w:rPr>
        <w:t>李安洋</w:t>
      </w:r>
      <w:r>
        <w:rPr>
          <w:rFonts w:hint="eastAsia" w:ascii="Times New Roman" w:hAnsi="Times New Roman" w:eastAsia="宋体" w:cs="Times New Roman"/>
          <w:szCs w:val="24"/>
        </w:rPr>
        <w:t xml:space="preserve">  </w:t>
      </w:r>
      <w:r>
        <w:rPr>
          <w:rFonts w:ascii="Times New Roman" w:hAnsi="宋体" w:eastAsia="宋体" w:cs="Times New Roman"/>
          <w:szCs w:val="24"/>
        </w:rPr>
        <w:t>指导老师：</w:t>
      </w:r>
      <w:bookmarkEnd w:id="0"/>
      <w:r>
        <w:rPr>
          <w:rFonts w:hint="eastAsia" w:ascii="Times New Roman" w:hAnsi="宋体" w:eastAsia="宋体" w:cs="Times New Roman"/>
          <w:szCs w:val="24"/>
        </w:rPr>
        <w:t>崔玉环</w:t>
      </w:r>
      <w:bookmarkEnd w:id="1"/>
    </w:p>
    <w:p w14:paraId="2B149160">
      <w:pPr>
        <w:autoSpaceDN w:val="0"/>
        <w:spacing w:line="360" w:lineRule="auto"/>
        <w:jc w:val="center"/>
        <w:rPr>
          <w:rFonts w:hint="eastAsia" w:ascii="Times New Roman" w:hAnsi="黑体" w:eastAsia="黑体" w:cs="Times New Roman"/>
          <w:b/>
          <w:bCs/>
          <w:sz w:val="32"/>
          <w:szCs w:val="32"/>
        </w:rPr>
      </w:pPr>
      <w:bookmarkStart w:id="2" w:name="_Toc24170_WPSOffice_Level1"/>
      <w:bookmarkStart w:id="3" w:name="_Toc28566"/>
      <w:r>
        <w:rPr>
          <w:rFonts w:ascii="Times New Roman" w:hAnsi="宋体" w:eastAsia="宋体" w:cs="Times New Roman"/>
          <w:szCs w:val="24"/>
        </w:rPr>
        <w:t>（安徽农业大学</w:t>
      </w:r>
      <w:r>
        <w:rPr>
          <w:rFonts w:hint="eastAsia" w:ascii="Times New Roman" w:hAnsi="宋体" w:eastAsia="宋体" w:cs="Times New Roman"/>
          <w:szCs w:val="24"/>
        </w:rPr>
        <w:t xml:space="preserve"> 资源与环境</w:t>
      </w:r>
      <w:r>
        <w:rPr>
          <w:rFonts w:ascii="Times New Roman" w:hAnsi="宋体" w:eastAsia="宋体" w:cs="Times New Roman"/>
          <w:szCs w:val="24"/>
        </w:rPr>
        <w:t>学院</w:t>
      </w:r>
      <w:r>
        <w:rPr>
          <w:rFonts w:hint="eastAsia" w:ascii="Times New Roman" w:hAnsi="宋体" w:eastAsia="宋体" w:cs="Times New Roman"/>
          <w:szCs w:val="24"/>
        </w:rPr>
        <w:t xml:space="preserve"> </w:t>
      </w:r>
      <w:r>
        <w:rPr>
          <w:rFonts w:ascii="Times New Roman" w:hAnsi="宋体" w:eastAsia="宋体" w:cs="Times New Roman"/>
          <w:szCs w:val="24"/>
        </w:rPr>
        <w:t>合肥）</w:t>
      </w:r>
      <w:bookmarkEnd w:id="2"/>
      <w:bookmarkEnd w:id="3"/>
    </w:p>
    <w:p w14:paraId="4F19D7E2">
      <w:pPr>
        <w:spacing w:line="360" w:lineRule="auto"/>
        <w:rPr>
          <w:rFonts w:ascii="Times New Roman" w:hAnsi="Times New Roman" w:eastAsia="宋体" w:cs="Times New Roman"/>
          <w:sz w:val="24"/>
          <w:szCs w:val="24"/>
        </w:rPr>
      </w:pPr>
      <w:r>
        <w:rPr>
          <w:rFonts w:hint="eastAsia" w:ascii="黑体" w:hAnsi="黑体" w:eastAsia="黑体" w:cs="宋体"/>
          <w:b/>
          <w:bCs/>
          <w:sz w:val="32"/>
          <w:szCs w:val="32"/>
        </w:rPr>
        <w:t>摘  要</w:t>
      </w:r>
      <w:r>
        <w:rPr>
          <w:rFonts w:hint="eastAsia" w:ascii="Times New Roman" w:hAnsi="Times New Roman" w:eastAsia="宋体" w:cs="Times New Roman"/>
          <w:sz w:val="24"/>
          <w:szCs w:val="24"/>
        </w:rPr>
        <w:t>长时序高空间分辨率地表温度数据（LST）是作物产量分析、农业生产规划和自然灾害监测的重要基础数据。现有地表温度数据集的时空分辨率存在互斥性，难以支持</w:t>
      </w:r>
      <w:ins w:id="0" w:author="庄浪金果" w:date="2025-04-09T08:31:46Z">
        <w:r>
          <w:rPr>
            <w:rFonts w:hint="eastAsia" w:ascii="Times New Roman" w:hAnsi="Times New Roman" w:eastAsia="宋体" w:cs="Times New Roman"/>
            <w:sz w:val="24"/>
            <w:szCs w:val="24"/>
            <w:lang w:val="en-US" w:eastAsia="zh-CN"/>
          </w:rPr>
          <w:t>生态环境</w:t>
        </w:r>
      </w:ins>
      <w:r>
        <w:rPr>
          <w:rFonts w:hint="eastAsia" w:ascii="Times New Roman" w:hAnsi="Times New Roman" w:eastAsia="宋体" w:cs="Times New Roman"/>
          <w:sz w:val="24"/>
          <w:szCs w:val="24"/>
          <w:highlight w:val="yellow"/>
        </w:rPr>
        <w:t>高精度监测</w:t>
      </w:r>
      <w:r>
        <w:rPr>
          <w:rFonts w:hint="eastAsia" w:ascii="Times New Roman" w:hAnsi="Times New Roman" w:eastAsia="宋体" w:cs="Times New Roman"/>
          <w:sz w:val="24"/>
          <w:szCs w:val="24"/>
        </w:rPr>
        <w:t>与动态过程研究需求。本研究通过构建低空间分辨率长时序地表温度数据与高空间分辨率下垫面信息之间的非线性关系，构建了一种新的长时序高空间分辨率地表温度数据降尺度模型，用于提高地表温度数据的时间和空间分辨率。基于Landsat8/9卫星数据计算得到高分辨率地表温度数据（LST 30m）、归一化植被指数（NDVI 30m）和土地利用数据（LCD 30m），基于MODIS卫星数据得到低空间分辨率地表温度数据（LST 990m），通过基于研究区地理坐标和像元长宽的数据提取方法对不同来源的数据进行空间匹配，使得数据基本空间参数相同，且在像元上完全对应以适应降尺度模型训练的需要。选择机器学习算法构建地表温度估算框架，并比较了在这种建模框架下XGBoost、CatBoost和Random Forest（RF） 3种机器学习算法的准确性，筛选出最优算法用于长时序地表温度预测模型的构建。预测结果显示XGBoost和CatBoost的R</w:t>
      </w:r>
      <w:r>
        <w:rPr>
          <w:rFonts w:ascii="Times New Roman" w:hAnsi="Times New Roman" w:eastAsia="宋体" w:cs="Calibri"/>
          <w:sz w:val="24"/>
          <w:szCs w:val="24"/>
        </w:rPr>
        <w:t>²</w:t>
      </w:r>
      <w:r>
        <w:rPr>
          <w:rFonts w:hint="eastAsia" w:ascii="Times New Roman" w:hAnsi="Times New Roman" w:eastAsia="宋体" w:cs="楷体"/>
          <w:sz w:val="24"/>
          <w:szCs w:val="24"/>
        </w:rPr>
        <w:t>分别为</w:t>
      </w:r>
      <w:r>
        <w:rPr>
          <w:rFonts w:hint="eastAsia" w:ascii="Times New Roman" w:hAnsi="Times New Roman" w:eastAsia="宋体" w:cs="Times New Roman"/>
          <w:sz w:val="24"/>
          <w:szCs w:val="24"/>
        </w:rPr>
        <w:t>0.85和0.84，MAE分别为1.82和1.87，MSE分别为6.24和6.50均落后于RF算法(R</w:t>
      </w:r>
      <w:r>
        <w:rPr>
          <w:rFonts w:ascii="Times New Roman" w:hAnsi="Times New Roman" w:eastAsia="宋体" w:cs="Calibri"/>
          <w:sz w:val="24"/>
          <w:szCs w:val="24"/>
        </w:rPr>
        <w:t>²</w:t>
      </w:r>
      <w:r>
        <w:rPr>
          <w:rFonts w:hint="eastAsia" w:ascii="Times New Roman" w:hAnsi="Times New Roman" w:eastAsia="宋体" w:cs="Times New Roman"/>
          <w:sz w:val="24"/>
          <w:szCs w:val="24"/>
        </w:rPr>
        <w:t>= 0.86</w:t>
      </w:r>
      <w:del w:id="1" w:author="庄浪金果" w:date="2025-04-09T09:27:18Z">
        <w:r>
          <w:rPr>
            <w:rFonts w:hint="eastAsia" w:ascii="Times New Roman" w:hAnsi="Times New Roman" w:eastAsia="宋体" w:cs="Times New Roman"/>
            <w:sz w:val="24"/>
            <w:szCs w:val="24"/>
          </w:rPr>
          <w:delText>,</w:delText>
        </w:r>
      </w:del>
      <w:ins w:id="2" w:author="庄浪金果" w:date="2025-04-09T09:27:18Z">
        <w:r>
          <w:rPr>
            <w:rFonts w:hint="eastAsia" w:ascii="Times New Roman" w:hAnsi="Times New Roman" w:eastAsia="宋体" w:cs="Times New Roman"/>
            <w:sz w:val="24"/>
            <w:szCs w:val="24"/>
            <w:lang w:eastAsia="zh-CN"/>
          </w:rPr>
          <w:t>，</w:t>
        </w:r>
      </w:ins>
      <w:r>
        <w:rPr>
          <w:rFonts w:hint="eastAsia" w:ascii="Times New Roman" w:hAnsi="Times New Roman" w:eastAsia="宋体" w:cs="Times New Roman"/>
          <w:sz w:val="24"/>
          <w:szCs w:val="24"/>
        </w:rPr>
        <w:t>MAE=1.78</w:t>
      </w:r>
      <w:del w:id="3" w:author="庄浪金果" w:date="2025-04-09T09:27:21Z">
        <w:r>
          <w:rPr>
            <w:rFonts w:hint="eastAsia" w:ascii="Times New Roman" w:hAnsi="Times New Roman" w:eastAsia="宋体" w:cs="Times New Roman"/>
            <w:sz w:val="24"/>
            <w:szCs w:val="24"/>
          </w:rPr>
          <w:delText>,</w:delText>
        </w:r>
      </w:del>
      <w:ins w:id="4" w:author="庄浪金果" w:date="2025-04-09T09:27:21Z">
        <w:r>
          <w:rPr>
            <w:rFonts w:hint="eastAsia" w:ascii="Times New Roman" w:hAnsi="Times New Roman" w:eastAsia="宋体" w:cs="Times New Roman"/>
            <w:sz w:val="24"/>
            <w:szCs w:val="24"/>
            <w:lang w:eastAsia="zh-CN"/>
          </w:rPr>
          <w:t>，</w:t>
        </w:r>
      </w:ins>
      <w:r>
        <w:rPr>
          <w:rFonts w:hint="eastAsia" w:ascii="Times New Roman" w:hAnsi="Times New Roman" w:eastAsia="宋体" w:cs="Times New Roman"/>
          <w:sz w:val="24"/>
          <w:szCs w:val="24"/>
        </w:rPr>
        <w:t>MSE=5.95)，且RF算法的决定系数在高温部分具有更好的稳定性，同时，通过观察降尺度结果的可视化效果，可见模型对地表温度细节进行了良好的细化。使用该框架对研究区内2022年全年MODIS地表温度数据逐月构建降尺度模型，最终预测得到逐日30米空间分辨率地表温度数据，与逐日气温数据相关性R</w:t>
      </w:r>
      <w:r>
        <w:rPr>
          <w:rFonts w:hint="eastAsia" w:ascii="Times New Roman" w:hAnsi="Times New Roman" w:eastAsia="宋体" w:cs="Times New Roman"/>
          <w:sz w:val="24"/>
          <w:szCs w:val="24"/>
          <w:vertAlign w:val="superscript"/>
          <w:rPrChange w:id="5" w:author="庄浪金果" w:date="2025-04-09T09:47:19Z">
            <w:rPr>
              <w:rFonts w:hint="eastAsia" w:ascii="Times New Roman" w:hAnsi="Times New Roman" w:eastAsia="宋体" w:cs="Times New Roman"/>
              <w:sz w:val="24"/>
              <w:szCs w:val="24"/>
            </w:rPr>
          </w:rPrChange>
        </w:rPr>
        <w:t>2</w:t>
      </w:r>
      <w:r>
        <w:rPr>
          <w:rFonts w:hint="eastAsia" w:ascii="Times New Roman" w:hAnsi="Times New Roman" w:eastAsia="宋体" w:cs="Times New Roman"/>
          <w:sz w:val="24"/>
          <w:szCs w:val="24"/>
        </w:rPr>
        <w:t>达到0.85，进一步验证该预测地表温度框架在时序上的可靠性。最后进一步分析影响模型预测精度和稳定性的因素，发现更精细化的土地覆盖数据和长时序的NDVI数据以及更多元的遥感指数可进一步提升模型精度。</w:t>
      </w:r>
    </w:p>
    <w:p w14:paraId="6911934A">
      <w:pPr>
        <w:spacing w:line="360" w:lineRule="auto"/>
        <w:rPr>
          <w:rFonts w:hint="eastAsia" w:ascii="Times New Roman" w:hAnsi="楷体" w:eastAsia="楷体" w:cs="Times New Roman"/>
          <w:bCs/>
          <w:sz w:val="24"/>
          <w:szCs w:val="24"/>
        </w:rPr>
      </w:pPr>
      <w:r>
        <w:rPr>
          <w:rFonts w:hint="eastAsia" w:ascii="黑体" w:hAnsi="黑体" w:eastAsia="黑体" w:cs="宋体"/>
          <w:b/>
          <w:bCs/>
          <w:sz w:val="28"/>
          <w:szCs w:val="28"/>
        </w:rPr>
        <w:t>关键词：</w:t>
      </w:r>
      <w:r>
        <w:rPr>
          <w:rFonts w:hint="eastAsia" w:ascii="宋体" w:hAnsi="宋体" w:eastAsia="宋体" w:cs="Times New Roman"/>
          <w:bCs/>
          <w:sz w:val="24"/>
          <w:szCs w:val="24"/>
        </w:rPr>
        <w:t>机器学习；地表温度降尺度；土地覆盖数据；归一化植被指数</w:t>
      </w:r>
    </w:p>
    <w:p w14:paraId="26EA9668">
      <w:pPr>
        <w:rPr>
          <w:rFonts w:hint="eastAsia" w:ascii="宋体" w:hAnsi="宋体" w:eastAsia="宋体" w:cs="宋体"/>
        </w:rPr>
      </w:pPr>
      <w:r>
        <w:rPr>
          <w:rFonts w:ascii="Calibri" w:hAnsi="Calibri" w:eastAsia="宋体" w:cs="黑体"/>
          <w:sz w:val="24"/>
          <w:szCs w:val="22"/>
          <w:lang w:bidi="ar"/>
        </w:rPr>
        <mc:AlternateContent>
          <mc:Choice Requires="wps">
            <w:drawing>
              <wp:anchor distT="0" distB="0" distL="114300" distR="114300" simplePos="0" relativeHeight="251659264" behindDoc="0" locked="0" layoutInCell="1" allowOverlap="1">
                <wp:simplePos x="0" y="0"/>
                <wp:positionH relativeFrom="column">
                  <wp:posOffset>-2540</wp:posOffset>
                </wp:positionH>
                <wp:positionV relativeFrom="paragraph">
                  <wp:posOffset>96520</wp:posOffset>
                </wp:positionV>
                <wp:extent cx="1984375" cy="0"/>
                <wp:effectExtent l="0" t="0" r="0" b="0"/>
                <wp:wrapNone/>
                <wp:docPr id="20" name="自选图形 4"/>
                <wp:cNvGraphicFramePr/>
                <a:graphic xmlns:a="http://schemas.openxmlformats.org/drawingml/2006/main">
                  <a:graphicData uri="http://schemas.microsoft.com/office/word/2010/wordprocessingShape">
                    <wps:wsp>
                      <wps:cNvCnPr/>
                      <wps:spPr>
                        <a:xfrm>
                          <a:off x="0" y="0"/>
                          <a:ext cx="19843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4" o:spid="_x0000_s1026" o:spt="32" type="#_x0000_t32" style="position:absolute;left:0pt;margin-left:-0.2pt;margin-top:7.6pt;height:0pt;width:156.25pt;z-index:251659264;mso-width-relative:page;mso-height-relative:page;" filled="f" stroked="t" coordsize="21600,21600" o:gfxdata="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CBtsx1AAAAAcBAAAPAAAAAAAAAAEAIAAAACIAAABkcnMvZG93bnJldi54bWxQSwECFAAU&#10;AAAACACHTuJAvNwXMfUBAADkAwAADgAAAAAAAAABACAAAAAjAQAAZHJzL2Uyb0RvYy54bWxQSwUG&#10;AAAAAAYABgBZAQAAigUAAAAA&#10;">
                <v:fill on="f" focussize="0,0"/>
                <v:stroke color="#000000" joinstyle="round"/>
                <v:imagedata o:title=""/>
                <o:lock v:ext="edit" aspectratio="f"/>
              </v:shape>
            </w:pict>
          </mc:Fallback>
        </mc:AlternateContent>
      </w:r>
      <w:r>
        <w:rPr>
          <w:rFonts w:hint="eastAsia" w:ascii="宋体" w:hAnsi="宋体" w:eastAsia="宋体" w:cs="宋体"/>
          <w:lang w:bidi="ar"/>
        </w:rPr>
        <w:t xml:space="preserve">                              </w:t>
      </w:r>
    </w:p>
    <w:p w14:paraId="1098D99E">
      <w:pPr>
        <w:spacing w:line="280" w:lineRule="exact"/>
        <w:jc w:val="left"/>
        <w:rPr>
          <w:rFonts w:ascii="Times New Roman" w:hAnsi="Times New Roman" w:eastAsia="宋体" w:cs="Times New Roman"/>
          <w:lang w:bidi="ar"/>
        </w:rPr>
      </w:pPr>
      <w:r>
        <w:rPr>
          <w:rFonts w:hint="eastAsia" w:ascii="Times New Roman" w:hAnsi="Times New Roman" w:eastAsia="宋体" w:cs="Times New Roman"/>
          <w:lang w:bidi="ar"/>
        </w:rPr>
        <w:t>作者简介：李安洋，男，（2003</w:t>
      </w:r>
      <w:r>
        <w:rPr>
          <w:rFonts w:ascii="Times New Roman" w:hAnsi="Times New Roman" w:eastAsia="宋体" w:cs="Times New Roman"/>
          <w:lang w:bidi="ar"/>
        </w:rPr>
        <w:t>—</w:t>
      </w:r>
      <w:r>
        <w:rPr>
          <w:rFonts w:hint="eastAsia" w:ascii="Times New Roman" w:hAnsi="Times New Roman" w:eastAsia="宋体" w:cs="Times New Roman"/>
          <w:lang w:bidi="ar"/>
        </w:rPr>
        <w:t>），安徽省宣城市人，汉族，</w:t>
      </w:r>
      <w:r>
        <w:rPr>
          <w:rFonts w:ascii="Times New Roman" w:hAnsi="Times New Roman" w:eastAsia="宋体" w:cs="Times New Roman"/>
          <w:lang w:bidi="ar"/>
        </w:rPr>
        <w:t>20</w:t>
      </w:r>
      <w:r>
        <w:rPr>
          <w:rFonts w:hint="eastAsia" w:ascii="Times New Roman" w:hAnsi="Times New Roman" w:eastAsia="宋体" w:cs="Times New Roman"/>
          <w:lang w:bidi="ar"/>
        </w:rPr>
        <w:t>21年</w:t>
      </w:r>
      <w:r>
        <w:rPr>
          <w:rFonts w:ascii="Times New Roman" w:hAnsi="Times New Roman" w:eastAsia="宋体" w:cs="Times New Roman"/>
          <w:lang w:bidi="ar"/>
        </w:rPr>
        <w:t>9</w:t>
      </w:r>
      <w:r>
        <w:rPr>
          <w:rFonts w:hint="eastAsia" w:ascii="Times New Roman" w:hAnsi="Times New Roman" w:eastAsia="宋体" w:cs="Times New Roman"/>
          <w:lang w:bidi="ar"/>
        </w:rPr>
        <w:t>月</w:t>
      </w:r>
      <w:r>
        <w:rPr>
          <w:rFonts w:ascii="Times New Roman" w:hAnsi="Times New Roman" w:eastAsia="宋体" w:cs="Times New Roman"/>
          <w:lang w:bidi="ar"/>
        </w:rPr>
        <w:t>—20</w:t>
      </w:r>
      <w:r>
        <w:rPr>
          <w:rFonts w:hint="eastAsia" w:ascii="Times New Roman" w:hAnsi="Times New Roman" w:eastAsia="宋体" w:cs="Times New Roman"/>
          <w:lang w:bidi="ar"/>
        </w:rPr>
        <w:t>25年</w:t>
      </w:r>
      <w:r>
        <w:rPr>
          <w:rFonts w:ascii="Times New Roman" w:hAnsi="Times New Roman" w:eastAsia="宋体" w:cs="Times New Roman"/>
          <w:lang w:bidi="ar"/>
        </w:rPr>
        <w:t>6</w:t>
      </w:r>
      <w:r>
        <w:rPr>
          <w:rFonts w:hint="eastAsia" w:ascii="Times New Roman" w:hAnsi="Times New Roman" w:eastAsia="宋体" w:cs="Times New Roman"/>
          <w:lang w:bidi="ar"/>
        </w:rPr>
        <w:t xml:space="preserve">月在安徽农业大学测绘工程专业学习。                 </w:t>
      </w:r>
    </w:p>
    <w:p w14:paraId="52E140F6">
      <w:pPr>
        <w:spacing w:line="280" w:lineRule="exact"/>
        <w:jc w:val="left"/>
        <w:rPr>
          <w:rFonts w:ascii="Times New Roman" w:hAnsi="Times New Roman" w:eastAsia="宋体" w:cs="Times New Roman"/>
          <w:lang w:bidi="ar"/>
        </w:rPr>
      </w:pPr>
      <w:r>
        <w:rPr>
          <w:rFonts w:hint="eastAsia" w:ascii="Times New Roman" w:hAnsi="Times New Roman" w:eastAsia="宋体" w:cs="Times New Roman"/>
          <w:lang w:bidi="ar"/>
        </w:rPr>
        <w:t>论文完成时间：</w:t>
      </w:r>
      <w:r>
        <w:rPr>
          <w:rFonts w:ascii="Times New Roman" w:hAnsi="Times New Roman" w:eastAsia="宋体" w:cs="Times New Roman"/>
          <w:lang w:bidi="ar"/>
        </w:rPr>
        <w:t>20</w:t>
      </w:r>
      <w:r>
        <w:rPr>
          <w:rFonts w:hint="eastAsia" w:ascii="Times New Roman" w:hAnsi="Times New Roman" w:eastAsia="宋体" w:cs="Times New Roman"/>
          <w:lang w:bidi="ar"/>
        </w:rPr>
        <w:t>25年3月28日</w:t>
      </w:r>
    </w:p>
    <w:p w14:paraId="6A178FB8">
      <w:pPr>
        <w:widowControl/>
        <w:jc w:val="left"/>
        <w:rPr>
          <w:rFonts w:hint="eastAsia"/>
        </w:rPr>
      </w:pPr>
      <w:r>
        <w:rPr>
          <w:rFonts w:hint="eastAsia"/>
        </w:rPr>
        <w:br w:type="page"/>
      </w:r>
      <w:bookmarkStart w:id="4" w:name="_Toc194183169"/>
    </w:p>
    <w:p w14:paraId="600F5346">
      <w:pPr>
        <w:widowControl/>
        <w:jc w:val="center"/>
        <w:rPr>
          <w:rFonts w:ascii="Times New Roman" w:hAnsi="Times New Roman" w:cs="Times New Roman"/>
          <w:b/>
          <w:bCs/>
          <w:sz w:val="32"/>
          <w:szCs w:val="32"/>
        </w:rPr>
      </w:pPr>
      <w:r>
        <w:rPr>
          <w:rFonts w:ascii="Times New Roman" w:hAnsi="Times New Roman" w:cs="Times New Roman"/>
          <w:b/>
          <w:bCs/>
          <w:sz w:val="32"/>
          <w:szCs w:val="32"/>
        </w:rPr>
        <w:t>Long-term high spatial resolution surface temperature prediction method based on underlying surface information</w:t>
      </w:r>
    </w:p>
    <w:p w14:paraId="224813CD">
      <w:pPr>
        <w:spacing w:line="360" w:lineRule="auto"/>
        <w:jc w:val="center"/>
        <w:rPr>
          <w:rFonts w:ascii="Times New Roman" w:hAnsi="Times New Roman" w:eastAsia="宋体" w:cs="Times New Roman"/>
          <w:b/>
          <w:bCs/>
          <w:sz w:val="24"/>
        </w:rPr>
      </w:pPr>
      <w:r>
        <w:rPr>
          <w:rFonts w:ascii="Times New Roman" w:hAnsi="Times New Roman" w:cs="Times New Roman"/>
          <w:b/>
          <w:bCs/>
          <w:sz w:val="24"/>
        </w:rPr>
        <w:t>Author:</w:t>
      </w:r>
      <w:r>
        <w:rPr>
          <w:rFonts w:hint="eastAsia" w:ascii="Times New Roman" w:hAnsi="Times New Roman" w:cs="Times New Roman"/>
          <w:b/>
          <w:bCs/>
          <w:sz w:val="24"/>
        </w:rPr>
        <w:t xml:space="preserve"> </w:t>
      </w:r>
      <w:r>
        <w:rPr>
          <w:rFonts w:ascii="Times New Roman" w:hAnsi="Times New Roman" w:eastAsia="宋体" w:cs="Times New Roman"/>
          <w:sz w:val="24"/>
        </w:rPr>
        <w:t xml:space="preserve">Li </w:t>
      </w:r>
      <w:r>
        <w:rPr>
          <w:rFonts w:hint="eastAsia" w:ascii="Times New Roman" w:hAnsi="Times New Roman" w:eastAsia="宋体" w:cs="Times New Roman"/>
          <w:sz w:val="24"/>
        </w:rPr>
        <w:t>Anyang</w:t>
      </w:r>
      <w:r>
        <w:rPr>
          <w:rFonts w:ascii="Times New Roman" w:hAnsi="Times New Roman" w:eastAsia="宋体" w:cs="Times New Roman"/>
          <w:sz w:val="24"/>
        </w:rPr>
        <w:t xml:space="preserve">  </w:t>
      </w:r>
      <w:r>
        <w:rPr>
          <w:rFonts w:ascii="Times New Roman" w:hAnsi="Times New Roman" w:cs="Times New Roman"/>
          <w:b/>
          <w:bCs/>
          <w:sz w:val="24"/>
        </w:rPr>
        <w:t>Tutor:</w:t>
      </w:r>
      <w:r>
        <w:rPr>
          <w:rFonts w:ascii="Times New Roman" w:hAnsi="Times New Roman" w:cs="Times New Roman"/>
          <w:sz w:val="24"/>
        </w:rPr>
        <w:t xml:space="preserve"> </w:t>
      </w:r>
      <w:r>
        <w:rPr>
          <w:rFonts w:ascii="Times New Roman" w:hAnsi="Times New Roman" w:eastAsia="宋体" w:cs="Times New Roman"/>
          <w:sz w:val="24"/>
        </w:rPr>
        <w:t>Cui Yuhuan</w:t>
      </w:r>
    </w:p>
    <w:p w14:paraId="13529D57">
      <w:pPr>
        <w:widowControl/>
        <w:spacing w:line="400" w:lineRule="exact"/>
        <w:jc w:val="left"/>
        <w:rPr>
          <w:rFonts w:ascii="Times New Roman" w:hAnsi="Times New Roman" w:cs="Times New Roman"/>
          <w:sz w:val="24"/>
          <w:szCs w:val="24"/>
        </w:rPr>
      </w:pPr>
      <w:r>
        <w:rPr>
          <w:rFonts w:ascii="Times New Roman" w:hAnsi="Times New Roman" w:cs="Times New Roman"/>
          <w:b/>
          <w:bCs/>
          <w:sz w:val="32"/>
          <w:szCs w:val="32"/>
        </w:rPr>
        <w:t>ABSTRACT</w:t>
      </w:r>
      <w:r>
        <w:rPr>
          <w:rFonts w:hint="eastAsia"/>
        </w:rPr>
        <w:t xml:space="preserve"> </w:t>
      </w:r>
      <w:r>
        <w:rPr>
          <w:rFonts w:ascii="Times New Roman" w:hAnsi="Times New Roman" w:cs="Times New Roman"/>
          <w:sz w:val="24"/>
          <w:szCs w:val="24"/>
        </w:rPr>
        <w:t>Long-term high spatial resolution land surface temperature data (LST) is an important basic data for crop yield analysis, agricultural production planning and natural disaster monitoring. The temporal and spatial resolutions of existing land surface temperature datasets are mutually exclusive, making it difficult to support high-precision monitoring and dynamic process research needs. This study constructs a new downscaling model for long-term high spatial resolution land surface temperature data by building a nonlinear relationship between low spatial resolution long-term land surface temperature data and high spatial resolution underlying surface information, which is used to improve the temporal and spatial resolution of land surface temperature data. Based on Landsat8/9 satellite data, high-resolution land surface temperature data (LST 30m), normalized difference vegetation index (NDVI 30m) and land use data (LCD 30m) are calculated, and low spatial resolution land surface temperature data (LST 990m) is obtained based on MODIS satellite data. Data from different sources are spatially matched by using a data extraction method based on the geographic coordinates of the study area and the length and width of the pixel, so that the basic spatial parameters of the data are the same and completely correspond in pixels to meet the needs of downscaling model training. The machine learning algorithm was selected to construct the surface temperature estimation framework, and the accuracy of three machine learning algorithms, XGBoost, CatBoost and Random Forest (RF), was compared under this modeling framework, and the optimal algorithm was selected for the construction of the long-term surface temperature prediction model. The prediction results show that the R² of XGBoost and CatBoost are 0.85 and 0.84, MAE is 1.82 and 1.87, and MSE is 6.24 and 6.50, respectively, which are all behind the RF algorithm (R²= 0.86, MAE=1.78, MSE=5.95), and the determination coefficient of the RF algorithm has better stability in the high temperature part. At the same time, by observing the visualization effect of the downscaling results, it can be seen that the model has well refined the surface temperature details. Using this framework, the downscaling model is constructed for the MODIS surface temperature data in the study area in 2022 month by month, and the surface temperature data with a spatial resolution of 30 meters per day are finally predicted. The correlation R2 with the daily temperature data reaches 0.85, which further verifies the reliability of the surface temperature prediction framework in time series. Finally, we further analyzed the factors that affect the prediction accuracy and stability of the model and found that more refined land cover data, long-term NDVI data, and more diverse remote sensing indices can further improve the model accuracy.</w:t>
      </w:r>
    </w:p>
    <w:p w14:paraId="2ADEB259">
      <w:pPr>
        <w:widowControl/>
        <w:spacing w:line="400" w:lineRule="exact"/>
        <w:jc w:val="left"/>
        <w:rPr>
          <w:rFonts w:hint="eastAsia"/>
        </w:rPr>
      </w:pPr>
      <w:r>
        <w:rPr>
          <w:rFonts w:ascii="Times New Roman" w:hAnsi="Times New Roman" w:cs="Times New Roman"/>
          <w:b/>
          <w:sz w:val="28"/>
        </w:rPr>
        <w:t>KEYWORDS</w:t>
      </w:r>
      <w:r>
        <w:rPr>
          <w:rFonts w:hint="eastAsia" w:ascii="Times New Roman" w:hAnsi="Times New Roman" w:cs="Times New Roman"/>
          <w:b/>
          <w:sz w:val="28"/>
        </w:rPr>
        <w:t>：</w:t>
      </w:r>
      <w:r>
        <w:rPr>
          <w:rFonts w:hint="eastAsia" w:ascii="Times New Roman" w:hAnsi="Times New Roman" w:cs="Times New Roman"/>
          <w:bCs/>
          <w:sz w:val="24"/>
          <w:szCs w:val="24"/>
        </w:rPr>
        <w:t>machine learning; surface temperature downscaling; land cover data; normalized difference vegetation index</w:t>
      </w:r>
    </w:p>
    <w:p w14:paraId="24FBB492">
      <w:pPr>
        <w:widowControl/>
        <w:jc w:val="left"/>
        <w:rPr>
          <w:rFonts w:ascii="Times New Roman" w:hAnsi="Times New Roman" w:eastAsia="黑体" w:cs="Times New Roman"/>
          <w:b/>
          <w:color w:val="000000" w:themeColor="text1"/>
          <w:sz w:val="32"/>
          <w:szCs w:val="22"/>
          <w14:textFill>
            <w14:solidFill>
              <w14:schemeClr w14:val="tx1"/>
            </w14:solidFill>
          </w14:textFill>
        </w:rPr>
      </w:pPr>
      <w:r>
        <w:br w:type="page"/>
      </w:r>
    </w:p>
    <w:p w14:paraId="2CABA229">
      <w:pPr>
        <w:pStyle w:val="46"/>
      </w:pPr>
      <w:bookmarkStart w:id="5" w:name="_Toc195025352"/>
      <w:r>
        <w:rPr>
          <w:rFonts w:hint="eastAsia"/>
        </w:rPr>
        <w:t>绪论</w:t>
      </w:r>
      <w:bookmarkEnd w:id="4"/>
      <w:bookmarkEnd w:id="5"/>
    </w:p>
    <w:p w14:paraId="7F7F24C5">
      <w:pPr>
        <w:pStyle w:val="47"/>
      </w:pPr>
      <w:bookmarkStart w:id="6" w:name="_Toc195025353"/>
      <w:bookmarkStart w:id="7" w:name="_Toc194183170"/>
      <w:r>
        <w:rPr>
          <w:rFonts w:hint="eastAsia"/>
        </w:rPr>
        <w:t>研究背景与意义</w:t>
      </w:r>
      <w:bookmarkEnd w:id="6"/>
      <w:bookmarkEnd w:id="7"/>
    </w:p>
    <w:p w14:paraId="1A23FB1C">
      <w:pPr>
        <w:pStyle w:val="49"/>
        <w:ind w:firstLine="480"/>
      </w:pPr>
      <w:r>
        <w:rPr>
          <w:rFonts w:hint="eastAsia"/>
        </w:rPr>
        <w:t>在全球变化背景下，长时序高空间分辨率地表温度（LST）变得尤为重要。LST不仅与环境之间的相互作用以及能量交换效率密切相关，还是区域和全球尺度地表系统过程中的关键参数之一</w:t>
      </w:r>
      <w:r>
        <w:rPr>
          <w:vertAlign w:val="superscript"/>
        </w:rPr>
        <w:fldChar w:fldCharType="begin"/>
      </w:r>
      <w:r>
        <w:rPr>
          <w:vertAlign w:val="superscript"/>
        </w:rPr>
        <w:instrText xml:space="preserve"> </w:instrText>
      </w:r>
      <w:r>
        <w:rPr>
          <w:rFonts w:hint="eastAsia"/>
          <w:vertAlign w:val="superscript"/>
        </w:rPr>
        <w:instrText xml:space="preserve">REF _Ref194175420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。LST数据作为环境研究的基础数据，对农业生产</w:t>
      </w:r>
      <w:r>
        <w:rPr>
          <w:vertAlign w:val="superscript"/>
        </w:rPr>
        <w:fldChar w:fldCharType="begin"/>
      </w:r>
      <w:r>
        <w:rPr>
          <w:vertAlign w:val="superscript"/>
        </w:rPr>
        <w:instrText xml:space="preserve"> </w:instrText>
      </w:r>
      <w:r>
        <w:rPr>
          <w:rFonts w:hint="eastAsia"/>
          <w:vertAlign w:val="superscript"/>
        </w:rPr>
        <w:instrText xml:space="preserve">REF _Ref195020550 \r \h</w:instrText>
      </w:r>
      <w:r>
        <w:rPr>
          <w:vertAlign w:val="superscript"/>
        </w:rPr>
        <w:instrText xml:space="preserve"> </w:instrText>
      </w:r>
      <w:r>
        <w:rPr>
          <w:vertAlign w:val="superscript"/>
        </w:rPr>
        <w:fldChar w:fldCharType="separate"/>
      </w:r>
      <w:r>
        <w:rPr>
          <w:vertAlign w:val="superscript"/>
        </w:rPr>
        <w:t>[3]</w:t>
      </w:r>
      <w:r>
        <w:rPr>
          <w:vertAlign w:val="superscript"/>
        </w:rPr>
        <w:fldChar w:fldCharType="end"/>
      </w:r>
      <w:r>
        <w:rPr>
          <w:vertAlign w:val="superscript"/>
        </w:rPr>
        <w:fldChar w:fldCharType="begin"/>
      </w:r>
      <w:r>
        <w:rPr>
          <w:vertAlign w:val="superscript"/>
        </w:rPr>
        <w:instrText xml:space="preserve"> REF _Ref195020551 \r \h </w:instrText>
      </w:r>
      <w:r>
        <w:rPr>
          <w:vertAlign w:val="superscript"/>
        </w:rPr>
        <w:fldChar w:fldCharType="separate"/>
      </w:r>
      <w:r>
        <w:rPr>
          <w:vertAlign w:val="superscript"/>
        </w:rPr>
        <w:t>[4]</w:t>
      </w:r>
      <w:r>
        <w:rPr>
          <w:vertAlign w:val="superscript"/>
        </w:rPr>
        <w:fldChar w:fldCharType="end"/>
      </w:r>
      <w:r>
        <w:rPr>
          <w:rFonts w:hint="eastAsia"/>
        </w:rPr>
        <w:t>、环境保护、城市规划等领域具有重要的影响，同时作为地球表面最基本的物理参数之一，被广泛应用于环境、水文、生态学、城市热岛研究等</w:t>
      </w:r>
      <w:r>
        <w:rPr>
          <w:vertAlign w:val="superscript"/>
        </w:rPr>
        <w:fldChar w:fldCharType="begin"/>
      </w:r>
      <w:r>
        <w:rPr>
          <w:vertAlign w:val="superscript"/>
        </w:rPr>
        <w:instrText xml:space="preserve"> </w:instrText>
      </w:r>
      <w:r>
        <w:rPr>
          <w:rFonts w:hint="eastAsia"/>
          <w:vertAlign w:val="superscript"/>
        </w:rPr>
        <w:instrText xml:space="preserve">REF _Ref194175599 \r \h</w:instrText>
      </w:r>
      <w:r>
        <w:rPr>
          <w:vertAlign w:val="superscript"/>
        </w:rPr>
        <w:instrText xml:space="preserve"> </w:instrText>
      </w:r>
      <w:r>
        <w:rPr>
          <w:vertAlign w:val="superscript"/>
        </w:rPr>
        <w:fldChar w:fldCharType="separate"/>
      </w:r>
      <w:r>
        <w:rPr>
          <w:vertAlign w:val="superscript"/>
        </w:rPr>
        <w:t>[2]</w:t>
      </w:r>
      <w:r>
        <w:rPr>
          <w:vertAlign w:val="superscript"/>
        </w:rPr>
        <w:fldChar w:fldCharType="end"/>
      </w:r>
      <w:r>
        <w:rPr>
          <w:rFonts w:hint="eastAsia"/>
        </w:rPr>
        <w:t>等多个学科领域。然而现有LST数据源的空间分辨率在2 km到30 m之间，时间分辨率从每天两次到每16天一次不等，存在空间和时间分辨率不兼容的局限性，使得现有LST数据难以为更精细化的研究提供有效的数据支持</w:t>
      </w:r>
      <w:r>
        <w:rPr>
          <w:vertAlign w:val="superscript"/>
        </w:rPr>
        <w:fldChar w:fldCharType="begin"/>
      </w:r>
      <w:r>
        <w:rPr>
          <w:vertAlign w:val="superscript"/>
        </w:rPr>
        <w:instrText xml:space="preserve"> </w:instrText>
      </w:r>
      <w:r>
        <w:rPr>
          <w:rFonts w:hint="eastAsia"/>
          <w:vertAlign w:val="superscript"/>
        </w:rPr>
        <w:instrText xml:space="preserve">REF _Ref194175626 \r \h</w:instrText>
      </w:r>
      <w:r>
        <w:rPr>
          <w:vertAlign w:val="superscript"/>
        </w:rPr>
        <w:instrText xml:space="preserve"> </w:instrText>
      </w:r>
      <w:r>
        <w:rPr>
          <w:vertAlign w:val="superscript"/>
        </w:rPr>
        <w:fldChar w:fldCharType="separate"/>
      </w:r>
      <w:r>
        <w:rPr>
          <w:vertAlign w:val="superscript"/>
        </w:rPr>
        <w:t>[5]</w:t>
      </w:r>
      <w:r>
        <w:rPr>
          <w:vertAlign w:val="superscript"/>
        </w:rPr>
        <w:fldChar w:fldCharType="end"/>
      </w:r>
      <w:r>
        <w:rPr>
          <w:rFonts w:hint="eastAsia"/>
        </w:rPr>
        <w:t>。因此，迫切需要一种方法来构建具有高时间、空间分辨率的LST数据。</w:t>
      </w:r>
    </w:p>
    <w:p w14:paraId="1A72E95A">
      <w:pPr>
        <w:pStyle w:val="49"/>
        <w:ind w:firstLine="480"/>
      </w:pPr>
      <w:r>
        <w:rPr>
          <w:rFonts w:hint="eastAsia"/>
        </w:rPr>
        <w:t>在过去的数十年中，遥感传感器在分辨率方面得到了极大的飞跃，但实际生产生活中影像的时序和覆盖率往往更加关键，因此，近年来提高LST数据的时空分辨率、覆盖率以及云下重建成为了研究热点。其中云下重建和覆盖率的提升都有了显著的成果</w:t>
      </w:r>
      <w:r>
        <w:rPr>
          <w:vertAlign w:val="superscript"/>
        </w:rPr>
        <w:fldChar w:fldCharType="begin"/>
      </w:r>
      <w:r>
        <w:rPr>
          <w:vertAlign w:val="superscript"/>
        </w:rPr>
        <w:instrText xml:space="preserve"> </w:instrText>
      </w:r>
      <w:r>
        <w:rPr>
          <w:rFonts w:hint="eastAsia"/>
          <w:vertAlign w:val="superscript"/>
        </w:rPr>
        <w:instrText xml:space="preserve">REF _Ref194175644 \r \h</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vertAlign w:val="superscript"/>
        </w:rPr>
        <w:fldChar w:fldCharType="begin"/>
      </w:r>
      <w:r>
        <w:rPr>
          <w:vertAlign w:val="superscript"/>
        </w:rPr>
        <w:instrText xml:space="preserve"> REF _Ref194175645 \r \h  \* MERGEFORMAT </w:instrText>
      </w:r>
      <w:r>
        <w:rPr>
          <w:vertAlign w:val="superscript"/>
        </w:rPr>
        <w:fldChar w:fldCharType="separate"/>
      </w:r>
      <w:r>
        <w:rPr>
          <w:vertAlign w:val="superscript"/>
        </w:rPr>
        <w:t>[7]</w:t>
      </w:r>
      <w:r>
        <w:rPr>
          <w:vertAlign w:val="superscript"/>
        </w:rPr>
        <w:fldChar w:fldCharType="end"/>
      </w:r>
      <w:r>
        <w:rPr>
          <w:rFonts w:hint="eastAsia"/>
        </w:rPr>
        <w:t>，在空间分辨率的提升方面，多数研究都选择提升分辨率至100m，这对于一些更细致的研究和观察的帮助极为有限，尤其在城市热环境研究和农业生产领域。因此，进一步提升长时序地表温度数据空间分辨率的意义重大。</w:t>
      </w:r>
    </w:p>
    <w:p w14:paraId="7D98FB19">
      <w:pPr>
        <w:pStyle w:val="47"/>
      </w:pPr>
      <w:del w:id="6" w:author="庄浪金果" w:date="2025-04-09T09:52:33Z">
        <w:commentRangeStart w:id="0"/>
        <w:bookmarkStart w:id="8" w:name="_Toc195025354"/>
        <w:bookmarkStart w:id="9" w:name="_Toc194183171"/>
        <w:r>
          <w:rPr>
            <w:rFonts w:hint="default"/>
            <w:lang w:val="en-US"/>
          </w:rPr>
          <w:delText>现</w:delText>
        </w:r>
      </w:del>
      <w:ins w:id="7" w:author="庄浪金果" w:date="2025-04-09T09:52:34Z">
        <w:r>
          <w:rPr>
            <w:rFonts w:hint="eastAsia"/>
            <w:lang w:val="en-US" w:eastAsia="zh-CN"/>
          </w:rPr>
          <w:t>已</w:t>
        </w:r>
      </w:ins>
      <w:r>
        <w:rPr>
          <w:rFonts w:hint="eastAsia"/>
        </w:rPr>
        <w:t>有研究</w:t>
      </w:r>
      <w:del w:id="8" w:author="庄浪金果" w:date="2025-04-09T09:52:37Z">
        <w:r>
          <w:rPr>
            <w:rFonts w:hint="default"/>
            <w:lang w:val="en-US"/>
          </w:rPr>
          <w:delText>对比</w:delText>
        </w:r>
        <w:bookmarkEnd w:id="8"/>
        <w:bookmarkEnd w:id="9"/>
      </w:del>
      <w:ins w:id="9" w:author="庄浪金果" w:date="2025-04-09T09:52:40Z">
        <w:r>
          <w:rPr>
            <w:rFonts w:hint="eastAsia"/>
            <w:lang w:val="en-US" w:eastAsia="zh-CN"/>
          </w:rPr>
          <w:t>进展</w:t>
        </w:r>
        <w:commentRangeEnd w:id="0"/>
      </w:ins>
      <w:r>
        <w:commentReference w:id="0"/>
      </w:r>
    </w:p>
    <w:p w14:paraId="61A29A16">
      <w:pPr>
        <w:pStyle w:val="49"/>
        <w:ind w:firstLine="480"/>
      </w:pPr>
      <w:r>
        <w:rPr>
          <w:rFonts w:hint="eastAsia"/>
        </w:rPr>
        <w:t>将不同地表物理量与机器学习算法结合在以往的地表温度降尺度研究中取得了很好的效果</w:t>
      </w:r>
      <w:r>
        <w:rPr>
          <w:vertAlign w:val="superscript"/>
        </w:rPr>
        <w:fldChar w:fldCharType="begin"/>
      </w:r>
      <w:r>
        <w:rPr>
          <w:vertAlign w:val="superscript"/>
        </w:rPr>
        <w:instrText xml:space="preserve"> </w:instrText>
      </w:r>
      <w:r>
        <w:rPr>
          <w:rFonts w:hint="eastAsia"/>
          <w:vertAlign w:val="superscript"/>
        </w:rPr>
        <w:instrText xml:space="preserve">REF _Ref194175645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vertAlign w:val="superscript"/>
        </w:rPr>
        <w:fldChar w:fldCharType="begin"/>
      </w:r>
      <w:r>
        <w:rPr>
          <w:vertAlign w:val="superscript"/>
        </w:rPr>
        <w:instrText xml:space="preserve"> REF _Ref194175681 \r \h  \* MERGEFORMAT </w:instrText>
      </w:r>
      <w:r>
        <w:rPr>
          <w:vertAlign w:val="superscript"/>
        </w:rPr>
        <w:fldChar w:fldCharType="separate"/>
      </w:r>
      <w:r>
        <w:rPr>
          <w:vertAlign w:val="superscript"/>
        </w:rPr>
        <w:t>[8]</w:t>
      </w:r>
      <w:r>
        <w:rPr>
          <w:vertAlign w:val="superscript"/>
        </w:rPr>
        <w:fldChar w:fldCharType="end"/>
      </w:r>
      <w:r>
        <w:rPr>
          <w:vertAlign w:val="superscript"/>
        </w:rPr>
        <w:fldChar w:fldCharType="begin"/>
      </w:r>
      <w:r>
        <w:rPr>
          <w:vertAlign w:val="superscript"/>
        </w:rPr>
        <w:instrText xml:space="preserve"> REF _Ref194175683 \r \h  \* MERGEFORMAT </w:instrText>
      </w:r>
      <w:r>
        <w:rPr>
          <w:vertAlign w:val="superscript"/>
        </w:rPr>
        <w:fldChar w:fldCharType="separate"/>
      </w:r>
      <w:r>
        <w:rPr>
          <w:vertAlign w:val="superscript"/>
        </w:rPr>
        <w:t>[9]</w:t>
      </w:r>
      <w:r>
        <w:rPr>
          <w:vertAlign w:val="superscript"/>
        </w:rPr>
        <w:fldChar w:fldCharType="end"/>
      </w:r>
      <w:r>
        <w:rPr>
          <w:vertAlign w:val="superscript"/>
        </w:rPr>
        <w:fldChar w:fldCharType="begin"/>
      </w:r>
      <w:r>
        <w:rPr>
          <w:vertAlign w:val="superscript"/>
        </w:rPr>
        <w:instrText xml:space="preserve"> REF _Ref194175684 \r \h  \* MERGEFORMAT </w:instrText>
      </w:r>
      <w:r>
        <w:rPr>
          <w:vertAlign w:val="superscript"/>
        </w:rPr>
        <w:fldChar w:fldCharType="separate"/>
      </w:r>
      <w:r>
        <w:rPr>
          <w:vertAlign w:val="superscript"/>
        </w:rPr>
        <w:t>[10]</w:t>
      </w:r>
      <w:r>
        <w:rPr>
          <w:vertAlign w:val="superscript"/>
        </w:rPr>
        <w:fldChar w:fldCharType="end"/>
      </w:r>
      <w:r>
        <w:rPr>
          <w:rFonts w:hint="eastAsia"/>
        </w:rPr>
        <w:t>。其中，华俊玮</w:t>
      </w:r>
      <w:r>
        <w:rPr>
          <w:vertAlign w:val="superscript"/>
        </w:rPr>
        <w:fldChar w:fldCharType="begin"/>
      </w:r>
      <w:r>
        <w:rPr>
          <w:vertAlign w:val="superscript"/>
        </w:rPr>
        <w:instrText xml:space="preserve"> </w:instrText>
      </w:r>
      <w:r>
        <w:rPr>
          <w:rFonts w:hint="eastAsia"/>
          <w:vertAlign w:val="superscript"/>
        </w:rPr>
        <w:instrText xml:space="preserve">REF _Ref194175681 \r \h</w:instrText>
      </w:r>
      <w:r>
        <w:rPr>
          <w:vertAlign w:val="superscript"/>
        </w:rPr>
        <w:instrText xml:space="preserve"> </w:instrText>
      </w:r>
      <w:r>
        <w:rPr>
          <w:vertAlign w:val="superscript"/>
        </w:rPr>
        <w:fldChar w:fldCharType="separate"/>
      </w:r>
      <w:r>
        <w:rPr>
          <w:vertAlign w:val="superscript"/>
        </w:rPr>
        <w:t>[8]</w:t>
      </w:r>
      <w:r>
        <w:rPr>
          <w:vertAlign w:val="superscript"/>
        </w:rPr>
        <w:fldChar w:fldCharType="end"/>
      </w:r>
      <w:r>
        <w:rPr>
          <w:rFonts w:hint="eastAsia"/>
        </w:rPr>
        <w:t>等通过随机森林算法</w:t>
      </w:r>
      <w:r>
        <w:rPr>
          <w:vertAlign w:val="superscript"/>
        </w:rPr>
        <w:fldChar w:fldCharType="begin"/>
      </w:r>
      <w:r>
        <w:rPr>
          <w:vertAlign w:val="superscript"/>
        </w:rPr>
        <w:instrText xml:space="preserve"> </w:instrText>
      </w:r>
      <w:r>
        <w:rPr>
          <w:rFonts w:hint="eastAsia"/>
          <w:vertAlign w:val="superscript"/>
        </w:rPr>
        <w:instrText xml:space="preserve">REF _Ref194175701 \r \h</w:instrText>
      </w:r>
      <w:r>
        <w:rPr>
          <w:vertAlign w:val="superscript"/>
        </w:rPr>
        <w:instrText xml:space="preserve"> </w:instrText>
      </w:r>
      <w:r>
        <w:rPr>
          <w:vertAlign w:val="superscript"/>
        </w:rPr>
        <w:fldChar w:fldCharType="separate"/>
      </w:r>
      <w:r>
        <w:rPr>
          <w:vertAlign w:val="superscript"/>
        </w:rPr>
        <w:t>[11]</w:t>
      </w:r>
      <w:r>
        <w:rPr>
          <w:vertAlign w:val="superscript"/>
        </w:rPr>
        <w:fldChar w:fldCharType="end"/>
      </w:r>
      <w:r>
        <w:rPr>
          <w:vertAlign w:val="superscript"/>
        </w:rPr>
        <w:fldChar w:fldCharType="begin"/>
      </w:r>
      <w:r>
        <w:rPr>
          <w:vertAlign w:val="superscript"/>
        </w:rPr>
        <w:instrText xml:space="preserve"> REF _Ref194175705 \r \h </w:instrText>
      </w:r>
      <w:r>
        <w:rPr>
          <w:vertAlign w:val="superscript"/>
        </w:rPr>
        <w:fldChar w:fldCharType="separate"/>
      </w:r>
      <w:r>
        <w:rPr>
          <w:vertAlign w:val="superscript"/>
        </w:rPr>
        <w:t>[12]</w:t>
      </w:r>
      <w:r>
        <w:rPr>
          <w:vertAlign w:val="superscript"/>
        </w:rPr>
        <w:fldChar w:fldCharType="end"/>
      </w:r>
      <w:r>
        <w:rPr>
          <w:rFonts w:hint="eastAsia"/>
        </w:rPr>
        <w:t>结合NDVI、建筑指数等多种因子实现空间分辨率为100m的降尺度，取得了一定精度（R²=0.52），但使用的因子对空间细节的捕捉能力较低无法达到较高精度</w:t>
      </w:r>
      <w:del w:id="10" w:author="庄浪金果" w:date="2025-04-09T09:53:04Z">
        <w:r>
          <w:rPr>
            <w:rFonts w:hint="eastAsia"/>
          </w:rPr>
          <w:delText>，相较之下本研究在选用传感器波段信息（NDVI）的同时引入了土地覆盖类型数据可以更好的捕捉不同区域的细微温度差距</w:delText>
        </w:r>
      </w:del>
      <w:r>
        <w:rPr>
          <w:rFonts w:hint="eastAsia"/>
        </w:rPr>
        <w:t>；李小军等</w:t>
      </w:r>
      <w:r>
        <w:rPr>
          <w:vertAlign w:val="superscript"/>
        </w:rPr>
        <w:fldChar w:fldCharType="begin"/>
      </w:r>
      <w:r>
        <w:rPr>
          <w:vertAlign w:val="superscript"/>
        </w:rPr>
        <w:instrText xml:space="preserve"> </w:instrText>
      </w:r>
      <w:r>
        <w:rPr>
          <w:rFonts w:hint="eastAsia"/>
          <w:vertAlign w:val="superscript"/>
        </w:rPr>
        <w:instrText xml:space="preserve">REF _Ref194175683 \r \h</w:instrText>
      </w:r>
      <w:r>
        <w:rPr>
          <w:vertAlign w:val="superscript"/>
        </w:rPr>
        <w:instrText xml:space="preserve"> </w:instrText>
      </w:r>
      <w:r>
        <w:rPr>
          <w:vertAlign w:val="superscript"/>
        </w:rPr>
        <w:fldChar w:fldCharType="separate"/>
      </w:r>
      <w:r>
        <w:rPr>
          <w:vertAlign w:val="superscript"/>
        </w:rPr>
        <w:t>[9]</w:t>
      </w:r>
      <w:r>
        <w:rPr>
          <w:vertAlign w:val="superscript"/>
        </w:rPr>
        <w:fldChar w:fldCharType="end"/>
      </w:r>
      <w:r>
        <w:rPr>
          <w:rFonts w:hint="eastAsia"/>
        </w:rPr>
        <w:t>基于TsHARP融合不同转换关系的方法可以有效还地表温度的原纹理细节，但精度（R=0.59）与空间分辨率（250m）明显不足</w:t>
      </w:r>
      <w:del w:id="11" w:author="庄浪金果" w:date="2025-04-09T09:53:10Z">
        <w:r>
          <w:rPr>
            <w:rFonts w:hint="eastAsia"/>
          </w:rPr>
          <w:delText>，本研究引入LCD数据还原纹理细节的同时达到了更高的空间分辨率和精度</w:delText>
        </w:r>
      </w:del>
      <w:r>
        <w:rPr>
          <w:rFonts w:hint="eastAsia"/>
        </w:rPr>
        <w:t>；祝新明等</w:t>
      </w:r>
      <w:r>
        <w:rPr>
          <w:vertAlign w:val="superscript"/>
        </w:rPr>
        <w:fldChar w:fldCharType="begin"/>
      </w:r>
      <w:r>
        <w:rPr>
          <w:vertAlign w:val="superscript"/>
        </w:rPr>
        <w:instrText xml:space="preserve"> </w:instrText>
      </w:r>
      <w:r>
        <w:rPr>
          <w:rFonts w:hint="eastAsia"/>
          <w:vertAlign w:val="superscript"/>
        </w:rPr>
        <w:instrText xml:space="preserve">REF _Ref194175684 \r \h</w:instrText>
      </w:r>
      <w:r>
        <w:rPr>
          <w:vertAlign w:val="superscript"/>
        </w:rPr>
        <w:instrText xml:space="preserve"> </w:instrText>
      </w:r>
      <w:r>
        <w:rPr>
          <w:vertAlign w:val="superscript"/>
        </w:rPr>
        <w:fldChar w:fldCharType="separate"/>
      </w:r>
      <w:r>
        <w:rPr>
          <w:vertAlign w:val="superscript"/>
        </w:rPr>
        <w:t>[10]</w:t>
      </w:r>
      <w:r>
        <w:rPr>
          <w:vertAlign w:val="superscript"/>
        </w:rPr>
        <w:fldChar w:fldCharType="end"/>
      </w:r>
      <w:r>
        <w:rPr>
          <w:rFonts w:hint="eastAsia"/>
        </w:rPr>
        <w:t>基于多尺度地理加权回归（MGWR）的地表温度降尺度模型使得空间分辨率达到100m，且取得了较高的精度（R²=0.88），但其所使用的多尺度因子过程复杂</w:t>
      </w:r>
      <w:del w:id="12" w:author="庄浪金果" w:date="2025-04-09T09:53:32Z">
        <w:r>
          <w:rPr>
            <w:rFonts w:hint="eastAsia"/>
          </w:rPr>
          <w:delText>，本研究使用更加有效的下垫面信息替代多尺度因子的复杂过程并在微弱的精度和稳定性劣势的情况下对分辨率进行了进一步的提高</w:delText>
        </w:r>
      </w:del>
      <w:r>
        <w:rPr>
          <w:rFonts w:hint="eastAsia"/>
        </w:rPr>
        <w:t>；罗小波等</w:t>
      </w:r>
      <w:r>
        <w:rPr>
          <w:vertAlign w:val="superscript"/>
        </w:rPr>
        <w:fldChar w:fldCharType="begin"/>
      </w:r>
      <w:r>
        <w:rPr>
          <w:vertAlign w:val="superscript"/>
        </w:rPr>
        <w:instrText xml:space="preserve"> </w:instrText>
      </w:r>
      <w:r>
        <w:rPr>
          <w:rFonts w:hint="eastAsia"/>
          <w:vertAlign w:val="superscript"/>
        </w:rPr>
        <w:instrText xml:space="preserve">REF _Ref194175645 \r \h</w:instrText>
      </w:r>
      <w:r>
        <w:rPr>
          <w:vertAlign w:val="superscript"/>
        </w:rPr>
        <w:instrText xml:space="preserve"> </w:instrText>
      </w:r>
      <w:r>
        <w:rPr>
          <w:vertAlign w:val="superscript"/>
        </w:rPr>
        <w:fldChar w:fldCharType="separate"/>
      </w:r>
      <w:r>
        <w:rPr>
          <w:vertAlign w:val="superscript"/>
        </w:rPr>
        <w:t>[7]</w:t>
      </w:r>
      <w:r>
        <w:rPr>
          <w:vertAlign w:val="superscript"/>
        </w:rPr>
        <w:fldChar w:fldCharType="end"/>
      </w:r>
      <w:r>
        <w:rPr>
          <w:rFonts w:hint="eastAsia"/>
        </w:rPr>
        <w:t>提出的GTWAR模型拥有极高的精度与稳定性（R²最高达到0.90，RMSE最低仅为1.22），但空间分辨率</w:t>
      </w:r>
      <w:r>
        <w:t>仍然</w:t>
      </w:r>
      <w:r>
        <w:rPr>
          <w:rFonts w:hint="eastAsia"/>
        </w:rPr>
        <w:t>不足</w:t>
      </w:r>
      <w:del w:id="13" w:author="庄浪金果" w:date="2025-04-09T09:53:39Z">
        <w:r>
          <w:rPr>
            <w:rFonts w:hint="eastAsia"/>
          </w:rPr>
          <w:delText>，本研究对空间分辨率进一步提高的同时简化框架和信息量</w:delText>
        </w:r>
      </w:del>
      <w:r>
        <w:rPr>
          <w:rFonts w:hint="eastAsia"/>
        </w:rPr>
        <w:t>。</w:t>
      </w:r>
      <w:del w:id="14" w:author="庄浪金果" w:date="2025-04-09T09:54:01Z">
        <w:r>
          <w:rPr>
            <w:rFonts w:hint="default"/>
            <w:lang w:val="en-US"/>
          </w:rPr>
          <w:delText>总的来说</w:delText>
        </w:r>
      </w:del>
      <w:ins w:id="15" w:author="庄浪金果" w:date="2025-04-09T09:54:07Z">
        <w:r>
          <w:rPr>
            <w:rFonts w:hint="eastAsia"/>
            <w:lang w:val="en-US" w:eastAsia="zh-CN"/>
          </w:rPr>
          <w:t>鉴于以上研究</w:t>
        </w:r>
      </w:ins>
      <w:ins w:id="16" w:author="庄浪金果" w:date="2025-04-09T09:54:08Z">
        <w:r>
          <w:rPr>
            <w:rFonts w:hint="eastAsia"/>
            <w:lang w:val="en-US" w:eastAsia="zh-CN"/>
          </w:rPr>
          <w:t>在</w:t>
        </w:r>
      </w:ins>
      <w:ins w:id="17" w:author="庄浪金果" w:date="2025-04-09T09:54:12Z">
        <w:r>
          <w:rPr>
            <w:rFonts w:hint="eastAsia"/>
            <w:lang w:val="en-US" w:eastAsia="zh-CN"/>
          </w:rPr>
          <w:t>？？</w:t>
        </w:r>
      </w:ins>
      <w:ins w:id="18" w:author="庄浪金果" w:date="2025-04-09T09:54:13Z">
        <w:r>
          <w:rPr>
            <w:rFonts w:hint="eastAsia"/>
            <w:lang w:val="en-US" w:eastAsia="zh-CN"/>
          </w:rPr>
          <w:t>？</w:t>
        </w:r>
      </w:ins>
      <w:ins w:id="19" w:author="庄浪金果" w:date="2025-04-09T09:54:19Z">
        <w:r>
          <w:rPr>
            <w:rFonts w:hint="eastAsia"/>
            <w:lang w:val="en-US" w:eastAsia="zh-CN"/>
          </w:rPr>
          <w:t>等方面</w:t>
        </w:r>
      </w:ins>
      <w:ins w:id="20" w:author="庄浪金果" w:date="2025-04-09T09:54:20Z">
        <w:r>
          <w:rPr>
            <w:rFonts w:hint="eastAsia"/>
            <w:lang w:val="en-US" w:eastAsia="zh-CN"/>
          </w:rPr>
          <w:t>的</w:t>
        </w:r>
      </w:ins>
      <w:ins w:id="21" w:author="庄浪金果" w:date="2025-04-09T09:54:22Z">
        <w:r>
          <w:rPr>
            <w:rFonts w:hint="eastAsia"/>
            <w:lang w:val="en-US" w:eastAsia="zh-CN"/>
          </w:rPr>
          <w:t>不足</w:t>
        </w:r>
      </w:ins>
      <w:r>
        <w:rPr>
          <w:rFonts w:hint="eastAsia"/>
        </w:rPr>
        <w:t>，本研究</w:t>
      </w:r>
      <w:del w:id="22" w:author="庄浪金果" w:date="2025-04-09T09:54:42Z">
        <w:r>
          <w:rPr>
            <w:rFonts w:hint="default"/>
            <w:lang w:val="en-US"/>
          </w:rPr>
          <w:delText>创新性地</w:delText>
        </w:r>
      </w:del>
      <w:ins w:id="23" w:author="庄浪金果" w:date="2025-04-09T09:54:43Z">
        <w:r>
          <w:rPr>
            <w:rFonts w:hint="eastAsia"/>
            <w:lang w:val="en-US" w:eastAsia="zh-CN"/>
          </w:rPr>
          <w:t>拟</w:t>
        </w:r>
      </w:ins>
      <w:r>
        <w:rPr>
          <w:rFonts w:hint="eastAsia"/>
        </w:rPr>
        <w:t>引入了多元</w:t>
      </w:r>
      <w:ins w:id="24" w:author="庄浪金果" w:date="2025-04-09T10:03:31Z">
        <w:r>
          <w:rPr>
            <w:rFonts w:hint="eastAsia"/>
            <w:lang w:val="en-US" w:eastAsia="zh-CN"/>
          </w:rPr>
          <w:t>高空间</w:t>
        </w:r>
      </w:ins>
      <w:ins w:id="25" w:author="庄浪金果" w:date="2025-04-09T10:03:37Z">
        <w:r>
          <w:rPr>
            <w:rFonts w:hint="eastAsia"/>
            <w:lang w:val="en-US" w:eastAsia="zh-CN"/>
          </w:rPr>
          <w:t>分辨率</w:t>
        </w:r>
      </w:ins>
      <w:r>
        <w:rPr>
          <w:rFonts w:hint="eastAsia"/>
        </w:rPr>
        <w:t>的下垫面信息，</w:t>
      </w:r>
      <w:ins w:id="26" w:author="庄浪金果" w:date="2025-04-09T10:03:56Z">
        <w:r>
          <w:rPr>
            <w:rFonts w:hint="eastAsia"/>
            <w:lang w:val="en-US" w:eastAsia="zh-CN"/>
          </w:rPr>
          <w:t>以</w:t>
        </w:r>
      </w:ins>
      <w:ins w:id="27" w:author="庄浪金果" w:date="2025-04-09T10:03:52Z">
        <w:r>
          <w:rPr>
            <w:rFonts w:hint="eastAsia"/>
          </w:rPr>
          <w:t>有效地捕捉地表细微空间差异，</w:t>
        </w:r>
      </w:ins>
      <w:ins w:id="28" w:author="庄浪金果" w:date="2025-04-09T10:05:23Z">
        <w:r>
          <w:rPr>
            <w:rFonts w:hint="eastAsia"/>
            <w:lang w:val="en-US" w:eastAsia="zh-CN"/>
          </w:rPr>
          <w:t>并</w:t>
        </w:r>
      </w:ins>
      <w:del w:id="29" w:author="庄浪金果" w:date="2025-04-09T10:04:33Z">
        <w:r>
          <w:rPr>
            <w:rFonts w:hint="default"/>
            <w:lang w:val="en-US"/>
          </w:rPr>
          <w:delText>结合</w:delText>
        </w:r>
      </w:del>
      <w:ins w:id="30" w:author="庄浪金果" w:date="2025-04-09T10:04:35Z">
        <w:r>
          <w:rPr>
            <w:rFonts w:hint="eastAsia"/>
            <w:lang w:val="en-US" w:eastAsia="zh-CN"/>
          </w:rPr>
          <w:t>采用</w:t>
        </w:r>
      </w:ins>
      <w:del w:id="31" w:author="庄浪金果" w:date="2025-04-09T10:04:43Z">
        <w:r>
          <w:rPr>
            <w:rFonts w:hint="default"/>
            <w:lang w:val="en-US"/>
          </w:rPr>
          <w:delText>随机森林</w:delText>
        </w:r>
      </w:del>
      <w:ins w:id="32" w:author="庄浪金果" w:date="2025-04-09T10:04:44Z">
        <w:r>
          <w:rPr>
            <w:rFonts w:hint="eastAsia"/>
            <w:lang w:val="en-US" w:eastAsia="zh-CN"/>
          </w:rPr>
          <w:t>不同</w:t>
        </w:r>
      </w:ins>
      <w:ins w:id="33" w:author="庄浪金果" w:date="2025-04-09T10:04:47Z">
        <w:r>
          <w:rPr>
            <w:rFonts w:hint="eastAsia"/>
            <w:lang w:val="en-US" w:eastAsia="zh-CN"/>
          </w:rPr>
          <w:t>机器学习</w:t>
        </w:r>
      </w:ins>
      <w:r>
        <w:rPr>
          <w:rFonts w:hint="eastAsia"/>
        </w:rPr>
        <w:t>算法</w:t>
      </w:r>
      <w:ins w:id="34" w:author="庄浪金果" w:date="2025-04-09T10:05:30Z">
        <w:r>
          <w:rPr>
            <w:rFonts w:hint="eastAsia"/>
            <w:lang w:val="en-US" w:eastAsia="zh-CN"/>
          </w:rPr>
          <w:t>拟合</w:t>
        </w:r>
      </w:ins>
      <w:ins w:id="35" w:author="庄浪金果" w:date="2025-04-09T10:05:35Z">
        <w:r>
          <w:rPr>
            <w:rFonts w:hint="eastAsia"/>
            <w:lang w:val="en-US" w:eastAsia="zh-CN"/>
          </w:rPr>
          <w:t>地表温度</w:t>
        </w:r>
      </w:ins>
      <w:ins w:id="36" w:author="庄浪金果" w:date="2025-04-09T10:05:37Z">
        <w:r>
          <w:rPr>
            <w:rFonts w:hint="eastAsia"/>
            <w:lang w:val="en-US" w:eastAsia="zh-CN"/>
          </w:rPr>
          <w:t>与</w:t>
        </w:r>
      </w:ins>
      <w:ins w:id="37" w:author="庄浪金果" w:date="2025-04-09T10:05:40Z">
        <w:r>
          <w:rPr>
            <w:rFonts w:hint="eastAsia"/>
            <w:lang w:val="en-US" w:eastAsia="zh-CN"/>
          </w:rPr>
          <w:t>下垫面</w:t>
        </w:r>
      </w:ins>
      <w:ins w:id="38" w:author="庄浪金果" w:date="2025-04-09T10:05:43Z">
        <w:r>
          <w:rPr>
            <w:rFonts w:hint="eastAsia"/>
            <w:lang w:val="en-US" w:eastAsia="zh-CN"/>
          </w:rPr>
          <w:t>信息</w:t>
        </w:r>
      </w:ins>
      <w:ins w:id="39" w:author="庄浪金果" w:date="2025-04-09T10:05:44Z">
        <w:r>
          <w:rPr>
            <w:rFonts w:hint="eastAsia"/>
            <w:lang w:val="en-US" w:eastAsia="zh-CN"/>
          </w:rPr>
          <w:t>的</w:t>
        </w:r>
      </w:ins>
      <w:ins w:id="40" w:author="庄浪金果" w:date="2025-04-09T10:05:48Z">
        <w:r>
          <w:rPr>
            <w:rFonts w:hint="eastAsia"/>
            <w:lang w:val="en-US" w:eastAsia="zh-CN"/>
          </w:rPr>
          <w:t>非线性</w:t>
        </w:r>
      </w:ins>
      <w:ins w:id="41" w:author="庄浪金果" w:date="2025-04-09T10:05:53Z">
        <w:r>
          <w:rPr>
            <w:rFonts w:hint="eastAsia"/>
            <w:lang w:val="en-US" w:eastAsia="zh-CN"/>
          </w:rPr>
          <w:t>关系</w:t>
        </w:r>
      </w:ins>
      <w:r>
        <w:rPr>
          <w:rFonts w:hint="eastAsia"/>
        </w:rPr>
        <w:t>，</w:t>
      </w:r>
      <w:ins w:id="42" w:author="庄浪金果" w:date="2025-04-09T10:01:27Z">
        <w:r>
          <w:rPr>
            <w:rFonts w:hint="eastAsia"/>
          </w:rPr>
          <w:t>简化模型构建流程</w:t>
        </w:r>
      </w:ins>
      <w:del w:id="43" w:author="庄浪金果" w:date="2025-04-09T10:02:33Z">
        <w:r>
          <w:rPr>
            <w:rFonts w:hint="default"/>
            <w:lang w:val="en-US"/>
          </w:rPr>
          <w:delText>将</w:delText>
        </w:r>
      </w:del>
      <w:ins w:id="44" w:author="庄浪金果" w:date="2025-04-09T10:02:33Z">
        <w:r>
          <w:rPr>
            <w:rFonts w:hint="eastAsia"/>
            <w:lang w:val="en-US" w:eastAsia="zh-CN"/>
          </w:rPr>
          <w:t>，</w:t>
        </w:r>
      </w:ins>
      <w:ins w:id="45" w:author="庄浪金果" w:date="2025-04-09T10:02:39Z">
        <w:r>
          <w:rPr>
            <w:rFonts w:hint="eastAsia"/>
            <w:lang w:val="en-US" w:eastAsia="zh-CN"/>
          </w:rPr>
          <w:t>并</w:t>
        </w:r>
      </w:ins>
      <w:ins w:id="46" w:author="庄浪金果" w:date="2025-04-09T10:01:51Z">
        <w:r>
          <w:rPr>
            <w:rFonts w:hint="eastAsia"/>
            <w:lang w:val="en-US" w:eastAsia="zh-CN"/>
          </w:rPr>
          <w:t>提高</w:t>
        </w:r>
      </w:ins>
      <w:ins w:id="47" w:author="庄浪金果" w:date="2025-04-09T10:02:45Z">
        <w:r>
          <w:rPr>
            <w:rFonts w:hint="eastAsia"/>
            <w:lang w:val="en-US" w:eastAsia="zh-CN"/>
          </w:rPr>
          <w:t>空</w:t>
        </w:r>
      </w:ins>
      <w:r>
        <w:rPr>
          <w:rFonts w:hint="eastAsia"/>
        </w:rPr>
        <w:t>间分辨率</w:t>
      </w:r>
      <w:del w:id="48" w:author="庄浪金果" w:date="2025-04-09T10:05:09Z">
        <w:r>
          <w:rPr>
            <w:rFonts w:hint="eastAsia"/>
          </w:rPr>
          <w:delText>大幅提升至30m的同时</w:delText>
        </w:r>
      </w:del>
      <w:del w:id="49" w:author="庄浪金果" w:date="2025-04-09T10:01:27Z">
        <w:r>
          <w:rPr>
            <w:rFonts w:hint="eastAsia"/>
          </w:rPr>
          <w:delText>简化了模型构建流程</w:delText>
        </w:r>
      </w:del>
      <w:r>
        <w:rPr>
          <w:rFonts w:hint="eastAsia"/>
        </w:rPr>
        <w:t>，更</w:t>
      </w:r>
      <w:del w:id="50" w:author="庄浪金果" w:date="2025-04-09T10:03:52Z">
        <w:r>
          <w:rPr>
            <w:rFonts w:hint="eastAsia"/>
          </w:rPr>
          <w:delText>有效地捕捉了地表细微空间温度差异，</w:delText>
        </w:r>
      </w:del>
      <w:r>
        <w:rPr>
          <w:rFonts w:hint="eastAsia"/>
        </w:rPr>
        <w:t>明显改善了降尺度的精度和纹理效果，为后续的环境决策及农业生产等提供更为有效的数据支撑。</w:t>
      </w:r>
    </w:p>
    <w:p w14:paraId="184AEB88">
      <w:pPr>
        <w:pStyle w:val="47"/>
      </w:pPr>
      <w:bookmarkStart w:id="10" w:name="_Toc194183172"/>
      <w:bookmarkStart w:id="11" w:name="_Toc195025355"/>
      <w:r>
        <w:rPr>
          <w:rFonts w:hint="eastAsia"/>
        </w:rPr>
        <w:t>研究内容与创新点</w:t>
      </w:r>
      <w:bookmarkEnd w:id="10"/>
      <w:bookmarkEnd w:id="11"/>
    </w:p>
    <w:p w14:paraId="1F2A715D">
      <w:pPr>
        <w:pStyle w:val="48"/>
      </w:pPr>
      <w:bookmarkStart w:id="12" w:name="_Toc195025356"/>
      <w:bookmarkStart w:id="13" w:name="_Toc194183173"/>
      <w:r>
        <w:rPr>
          <w:rFonts w:hint="eastAsia"/>
        </w:rPr>
        <w:t>研究内容概述</w:t>
      </w:r>
      <w:bookmarkEnd w:id="12"/>
      <w:bookmarkEnd w:id="13"/>
    </w:p>
    <w:p w14:paraId="5FFC5547">
      <w:pPr>
        <w:pStyle w:val="49"/>
        <w:ind w:firstLine="480"/>
      </w:pPr>
      <w:r>
        <w:rPr>
          <w:rFonts w:hint="eastAsia"/>
        </w:rPr>
        <w:t>本研究以安徽省合肥市为例，以长时序低空间分辨率LST，高空间分辨率NDVI、土地覆盖类型（LCD）和LST数据为输入数据</w:t>
      </w:r>
      <w:r>
        <w:rPr>
          <w:vertAlign w:val="superscript"/>
        </w:rPr>
        <w:fldChar w:fldCharType="begin"/>
      </w:r>
      <w:r>
        <w:rPr>
          <w:vertAlign w:val="superscript"/>
        </w:rPr>
        <w:instrText xml:space="preserve"> </w:instrText>
      </w:r>
      <w:r>
        <w:rPr>
          <w:rFonts w:hint="eastAsia"/>
          <w:vertAlign w:val="superscript"/>
        </w:rPr>
        <w:instrText xml:space="preserve">REF _Ref194175918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，以RF、XGBoost和CatBoost算法构建LST估算模型，比较不同算法的性能并筛选出最优算法用于LST降尺度模型构建，该框架将为生产长时序、高空间分辨率地表温度提供理论和技术支持。</w:t>
      </w:r>
    </w:p>
    <w:p w14:paraId="39F81FE2">
      <w:pPr>
        <w:pStyle w:val="48"/>
      </w:pPr>
      <w:bookmarkStart w:id="14" w:name="_Toc195025357"/>
      <w:bookmarkStart w:id="15" w:name="_Toc194183174"/>
      <w:r>
        <w:rPr>
          <w:rFonts w:hint="eastAsia"/>
        </w:rPr>
        <w:t>研究主要创新点</w:t>
      </w:r>
      <w:bookmarkEnd w:id="14"/>
      <w:bookmarkEnd w:id="15"/>
    </w:p>
    <w:p w14:paraId="79D5054F">
      <w:pPr>
        <w:pStyle w:val="49"/>
        <w:ind w:firstLine="480"/>
      </w:pPr>
      <w:r>
        <w:rPr>
          <w:rFonts w:hint="eastAsia"/>
        </w:rPr>
        <w:t>现有的LST降尺度研究常使用与LST相关的遥感指数</w:t>
      </w:r>
      <w:r>
        <w:rPr>
          <w:vertAlign w:val="superscript"/>
        </w:rPr>
        <w:fldChar w:fldCharType="begin"/>
      </w:r>
      <w:r>
        <w:rPr>
          <w:vertAlign w:val="superscript"/>
        </w:rPr>
        <w:instrText xml:space="preserve"> </w:instrText>
      </w:r>
      <w:r>
        <w:rPr>
          <w:rFonts w:hint="eastAsia"/>
          <w:vertAlign w:val="superscript"/>
        </w:rPr>
        <w:instrText xml:space="preserve">REF _Ref194175949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或仅通过LCD和DEM信息对LST进行降尺度</w:t>
      </w:r>
      <w:r>
        <w:rPr>
          <w:vertAlign w:val="superscript"/>
        </w:rPr>
        <w:fldChar w:fldCharType="begin"/>
      </w:r>
      <w:r>
        <w:rPr>
          <w:vertAlign w:val="superscript"/>
        </w:rPr>
        <w:instrText xml:space="preserve"> </w:instrText>
      </w:r>
      <w:r>
        <w:rPr>
          <w:rFonts w:hint="eastAsia"/>
          <w:vertAlign w:val="superscript"/>
        </w:rPr>
        <w:instrText xml:space="preserve">REF _Ref194175959 \r \h</w:instrText>
      </w:r>
      <w:r>
        <w:rPr>
          <w:vertAlign w:val="superscript"/>
        </w:rPr>
        <w:instrText xml:space="preserve">  \* MERGEFORMAT </w:instrText>
      </w:r>
      <w:r>
        <w:rPr>
          <w:vertAlign w:val="superscript"/>
        </w:rPr>
        <w:fldChar w:fldCharType="separate"/>
      </w:r>
      <w:r>
        <w:rPr>
          <w:vertAlign w:val="superscript"/>
        </w:rPr>
        <w:t>[15]</w:t>
      </w:r>
      <w:r>
        <w:rPr>
          <w:vertAlign w:val="superscript"/>
        </w:rPr>
        <w:fldChar w:fldCharType="end"/>
      </w:r>
      <w:r>
        <w:rPr>
          <w:vertAlign w:val="superscript"/>
        </w:rPr>
        <w:fldChar w:fldCharType="begin"/>
      </w:r>
      <w:r>
        <w:rPr>
          <w:vertAlign w:val="superscript"/>
        </w:rPr>
        <w:instrText xml:space="preserve"> REF _Ref194175960 \r \h  \* MERGEFORMAT </w:instrText>
      </w:r>
      <w:r>
        <w:rPr>
          <w:vertAlign w:val="superscript"/>
        </w:rPr>
        <w:fldChar w:fldCharType="separate"/>
      </w:r>
      <w:r>
        <w:rPr>
          <w:vertAlign w:val="superscript"/>
        </w:rPr>
        <w:t>[16]</w:t>
      </w:r>
      <w:r>
        <w:rPr>
          <w:vertAlign w:val="superscript"/>
        </w:rPr>
        <w:fldChar w:fldCharType="end"/>
      </w:r>
      <w:r>
        <w:rPr>
          <w:vertAlign w:val="superscript"/>
        </w:rPr>
        <w:fldChar w:fldCharType="begin"/>
      </w:r>
      <w:r>
        <w:rPr>
          <w:vertAlign w:val="superscript"/>
        </w:rPr>
        <w:instrText xml:space="preserve"> REF _Ref194175963 \r \h  \* MERGEFORMAT </w:instrText>
      </w:r>
      <w:r>
        <w:rPr>
          <w:vertAlign w:val="superscript"/>
        </w:rPr>
        <w:fldChar w:fldCharType="separate"/>
      </w:r>
      <w:r>
        <w:rPr>
          <w:vertAlign w:val="superscript"/>
        </w:rPr>
        <w:t>[17]</w:t>
      </w:r>
      <w:r>
        <w:rPr>
          <w:vertAlign w:val="superscript"/>
        </w:rPr>
        <w:fldChar w:fldCharType="end"/>
      </w:r>
      <w:r>
        <w:rPr>
          <w:vertAlign w:val="superscript"/>
        </w:rPr>
        <w:fldChar w:fldCharType="begin"/>
      </w:r>
      <w:r>
        <w:rPr>
          <w:vertAlign w:val="superscript"/>
        </w:rPr>
        <w:instrText xml:space="preserve"> REF _Ref194175964 \r \h  \* MERGEFORMAT </w:instrText>
      </w:r>
      <w:r>
        <w:rPr>
          <w:vertAlign w:val="superscript"/>
        </w:rPr>
        <w:fldChar w:fldCharType="separate"/>
      </w:r>
      <w:r>
        <w:rPr>
          <w:vertAlign w:val="superscript"/>
        </w:rPr>
        <w:t>[18]</w:t>
      </w:r>
      <w:r>
        <w:rPr>
          <w:vertAlign w:val="superscript"/>
        </w:rPr>
        <w:fldChar w:fldCharType="end"/>
      </w:r>
      <w:r>
        <w:rPr>
          <w:rFonts w:hint="eastAsia"/>
        </w:rPr>
        <w:t>，本研究通过融合与LST强相关的波段信息（NDVI）与土地覆盖类型数据（LCD）构建逐月LST预测模型，将LST空间尺度提高至30m，时间尺度扩大至全年，超过大多已有研究的同时保持了较高的精度和稳定性。</w:t>
      </w:r>
    </w:p>
    <w:p w14:paraId="1A5F41A2">
      <w:pPr>
        <w:widowControl/>
        <w:jc w:val="left"/>
        <w:rPr>
          <w:rFonts w:ascii="Times New Roman" w:hAnsi="Times New Roman" w:eastAsia="宋体"/>
          <w:color w:val="000000" w:themeColor="text1"/>
          <w:sz w:val="24"/>
          <w14:textFill>
            <w14:solidFill>
              <w14:schemeClr w14:val="tx1"/>
            </w14:solidFill>
          </w14:textFill>
        </w:rPr>
      </w:pPr>
      <w:r>
        <w:br w:type="page"/>
      </w:r>
    </w:p>
    <w:p w14:paraId="47B9BC67">
      <w:pPr>
        <w:pStyle w:val="46"/>
      </w:pPr>
      <w:bookmarkStart w:id="16" w:name="_Toc194183175"/>
      <w:bookmarkStart w:id="17" w:name="_Toc195025358"/>
      <w:r>
        <w:rPr>
          <w:rFonts w:hint="eastAsia"/>
        </w:rPr>
        <w:t>研究数据收集与处理</w:t>
      </w:r>
      <w:bookmarkEnd w:id="16"/>
      <w:bookmarkEnd w:id="17"/>
    </w:p>
    <w:p w14:paraId="207F69AD">
      <w:pPr>
        <w:pStyle w:val="47"/>
      </w:pPr>
      <w:bookmarkStart w:id="18" w:name="_Toc194183176"/>
      <w:bookmarkStart w:id="19" w:name="_Toc195025359"/>
      <w:r>
        <w:rPr>
          <w:rFonts w:hint="eastAsia"/>
        </w:rPr>
        <w:t>研究区概况</w:t>
      </w:r>
      <w:bookmarkEnd w:id="18"/>
      <w:bookmarkEnd w:id="19"/>
    </w:p>
    <w:p w14:paraId="44E9336E">
      <w:pPr>
        <w:pStyle w:val="49"/>
        <w:ind w:firstLine="480"/>
      </w:pPr>
      <w:r>
        <w:rPr>
          <w:rFonts w:hint="eastAsia"/>
        </w:rPr>
        <w:t>合肥市（</w:t>
      </w:r>
      <w:r>
        <w:fldChar w:fldCharType="begin"/>
      </w:r>
      <w:r>
        <w:instrText xml:space="preserve"> </w:instrText>
      </w:r>
      <w:r>
        <w:rPr>
          <w:rFonts w:hint="eastAsia"/>
        </w:rPr>
        <w:instrText xml:space="preserve">REF _Ref194102176 \h</w:instrText>
      </w:r>
      <w:r>
        <w:instrText xml:space="preserve"> </w:instrText>
      </w:r>
      <w:r>
        <w:fldChar w:fldCharType="separate"/>
      </w:r>
      <w:r>
        <w:rPr>
          <w:rFonts w:hint="eastAsia"/>
        </w:rPr>
        <w:t xml:space="preserve">图 </w:t>
      </w:r>
      <w:r>
        <w:t>1</w:t>
      </w:r>
      <w:r>
        <w:fldChar w:fldCharType="end"/>
      </w:r>
      <w:r>
        <w:rPr>
          <w:rFonts w:hint="eastAsia"/>
        </w:rPr>
        <w:t>）位于中国安徽省中部（北纬31°52′，东经117°17′），淮河水系和长江水系的交界处，濒临巢湖，有着典型的季风气候，全年平均气温为15~16℃，夏季炎热多雨，冬季寒冷干燥，年平均降雨量约为998.4mm，集中于梅雨季（6月下旬~7月中旬），占全年降水30%~40%。随着气候的变化、人口的增加和城市化进程的加快，合肥市LST也随之产生变化，为合肥市农业管理和环境安全带来了挑战</w:t>
      </w:r>
      <w:r>
        <w:rPr>
          <w:vertAlign w:val="superscript"/>
        </w:rPr>
        <w:fldChar w:fldCharType="begin"/>
      </w:r>
      <w:r>
        <w:rPr>
          <w:vertAlign w:val="superscript"/>
        </w:rPr>
        <w:instrText xml:space="preserve"> </w:instrText>
      </w:r>
      <w:r>
        <w:rPr>
          <w:rFonts w:hint="eastAsia"/>
          <w:vertAlign w:val="superscript"/>
        </w:rPr>
        <w:instrText xml:space="preserve">REF _Ref194176103 \r \h</w:instrText>
      </w:r>
      <w:r>
        <w:rPr>
          <w:vertAlign w:val="superscript"/>
        </w:rPr>
        <w:instrText xml:space="preserve">  \* MERGEFORMAT </w:instrText>
      </w:r>
      <w:r>
        <w:rPr>
          <w:vertAlign w:val="superscript"/>
        </w:rPr>
        <w:fldChar w:fldCharType="separate"/>
      </w:r>
      <w:r>
        <w:rPr>
          <w:vertAlign w:val="superscript"/>
        </w:rPr>
        <w:t>[19]</w:t>
      </w:r>
      <w:r>
        <w:rPr>
          <w:vertAlign w:val="superscript"/>
        </w:rPr>
        <w:fldChar w:fldCharType="end"/>
      </w:r>
      <w:r>
        <w:rPr>
          <w:rFonts w:hint="eastAsia"/>
        </w:rPr>
        <w:t>。</w:t>
      </w:r>
    </w:p>
    <w:p w14:paraId="16EC0C49">
      <w:pPr>
        <w:keepNext/>
        <w:jc w:val="center"/>
        <w:rPr>
          <w:rFonts w:hint="eastAsia"/>
        </w:rPr>
      </w:pPr>
    </w:p>
    <w:p w14:paraId="1AE3F1EB">
      <w:pPr>
        <w:keepNext/>
        <w:jc w:val="center"/>
        <w:rPr>
          <w:rFonts w:hint="eastAsia"/>
        </w:rPr>
      </w:pPr>
      <w:r>
        <w:drawing>
          <wp:inline distT="0" distB="0" distL="0" distR="0">
            <wp:extent cx="3778885" cy="4124325"/>
            <wp:effectExtent l="0" t="0" r="0" b="0"/>
            <wp:docPr id="19302210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1050" name="图片 2"/>
                    <pic:cNvPicPr>
                      <a:picLocks noChangeAspect="1"/>
                    </pic:cNvPicPr>
                  </pic:nvPicPr>
                  <pic:blipFill>
                    <a:blip r:embed="rId16">
                      <a:extLst>
                        <a:ext uri="{28A0092B-C50C-407E-A947-70E740481C1C}">
                          <a14:useLocalDpi xmlns:a14="http://schemas.microsoft.com/office/drawing/2010/main" val="0"/>
                        </a:ext>
                      </a:extLst>
                    </a:blip>
                    <a:srcRect t="11578" b="11293"/>
                    <a:stretch>
                      <a:fillRect/>
                    </a:stretch>
                  </pic:blipFill>
                  <pic:spPr>
                    <a:xfrm>
                      <a:off x="0" y="0"/>
                      <a:ext cx="3780137" cy="4125110"/>
                    </a:xfrm>
                    <a:prstGeom prst="rect">
                      <a:avLst/>
                    </a:prstGeom>
                    <a:ln>
                      <a:noFill/>
                    </a:ln>
                  </pic:spPr>
                </pic:pic>
              </a:graphicData>
            </a:graphic>
          </wp:inline>
        </w:drawing>
      </w:r>
    </w:p>
    <w:p w14:paraId="2FBA866E">
      <w:pPr>
        <w:pStyle w:val="51"/>
        <w:ind w:firstLine="422"/>
      </w:pPr>
      <w:bookmarkStart w:id="20" w:name="_Ref194102176"/>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1</w:t>
      </w:r>
      <w:r>
        <w:rPr>
          <w:rFonts w:hint="eastAsia"/>
        </w:rPr>
        <w:fldChar w:fldCharType="end"/>
      </w:r>
      <w:bookmarkEnd w:id="20"/>
      <w:r>
        <w:rPr>
          <w:rFonts w:hint="eastAsia"/>
        </w:rPr>
        <w:t>研究区图 (A)中国地形图；(B)安徽省地形图；(C)合肥市研究区示意图；</w:t>
      </w:r>
    </w:p>
    <w:p w14:paraId="03137952">
      <w:pPr>
        <w:pStyle w:val="47"/>
      </w:pPr>
      <w:bookmarkStart w:id="21" w:name="_Toc194183177"/>
      <w:bookmarkStart w:id="22" w:name="_Toc195025360"/>
      <w:r>
        <w:rPr>
          <w:rFonts w:hint="eastAsia"/>
        </w:rPr>
        <w:t>不同来源遥感数据空间匹配</w:t>
      </w:r>
      <w:bookmarkEnd w:id="21"/>
      <w:bookmarkEnd w:id="22"/>
    </w:p>
    <w:p w14:paraId="43C9F297">
      <w:pPr>
        <w:pStyle w:val="49"/>
        <w:ind w:firstLine="480"/>
      </w:pPr>
      <w:r>
        <w:rPr>
          <w:rFonts w:hint="eastAsia"/>
        </w:rPr>
        <w:t>在本研究中数据源采集自不同的传感器，不同传感器数据在投影方式、边界、像元大小等方面存在极大差异，MODIS单个像元所覆盖的区域包含了多个Landsat像元数据，导致不同分辨率数据无法完全对齐，为避免这种误差的产生，本研究提出了一种新的研究区域提取方法，以对不同源遥感数据进行空间匹配。首先，统一所有数据的投影，避免了因传感器和投影的不同导致的像元无法正确匹配而造成的误差。其次，由于分辨率的不同，数据也无法完全对齐，例如由于MODIS分辨率低于Landsat，所以MODIS单个像元所覆盖的区域包含了多个Landsat像元数据，为了避免这一情况的发生，需要先将MODIS数据重采样成Landsat数据分辨率的整数倍，在本研究中为990m，再将MODIS单个像元分割成33个相同数据的像元，这样每个像元的分辨率均为30m，使得两种不同传感器的遥感数据在产生极小误差的情况下完成了分辨率上的统一。经过以上处理，所有数据的分辨率均统一为30m，且相同索引的像元所表示的地面覆盖区域也相同。</w:t>
      </w:r>
    </w:p>
    <w:p w14:paraId="3194B1D3">
      <w:pPr>
        <w:pStyle w:val="49"/>
        <w:ind w:firstLine="480"/>
      </w:pPr>
      <w:r>
        <w:rPr>
          <w:rFonts w:hint="eastAsia"/>
        </w:rPr>
        <w:t>通过上述处理后数据虽然在投影上进行了统一，相同索引的像元代表的地面区域也是相同的，但由于这些数据来自不同的传感器，数据的像元总数产生改变，使得数据不能直接用于训练，为此，本研究采用滑窗处理的方式进行统一。首先确定一个矩形区域作为研究区，获取矩形左上角点的坐标和包含该点的像元索引；其次确定矩形区所需要的像元的行列数（本研究行列数为：2343，2112）；最后通过左上角的像元索引和行列数对不同数据进行裁切。以上操作统一了所有数据的投影、空间位置和像元总数，减小了模型训练误差，这样所有的数据都可以用于fit方法的训练，且规避了多种误差的产生方式，使得训练精度得到进一步的提升，处理流程见</w:t>
      </w:r>
      <w:r>
        <w:fldChar w:fldCharType="begin"/>
      </w:r>
      <w:r>
        <w:instrText xml:space="preserve"> </w:instrText>
      </w:r>
      <w:r>
        <w:rPr>
          <w:rFonts w:hint="eastAsia"/>
        </w:rPr>
        <w:instrText xml:space="preserve">REF _Ref194102152 \h</w:instrText>
      </w:r>
      <w:r>
        <w:instrText xml:space="preserve"> </w:instrText>
      </w:r>
      <w:r>
        <w:fldChar w:fldCharType="separate"/>
      </w:r>
      <w:r>
        <w:rPr>
          <w:rFonts w:hint="eastAsia"/>
        </w:rPr>
        <w:t xml:space="preserve">图 </w:t>
      </w:r>
      <w:r>
        <w:t>2</w:t>
      </w:r>
      <w:r>
        <w:fldChar w:fldCharType="end"/>
      </w:r>
      <w:r>
        <w:rPr>
          <w:rFonts w:hint="eastAsia"/>
        </w:rPr>
        <w:t>所示。</w:t>
      </w:r>
    </w:p>
    <w:p w14:paraId="5D868A46">
      <w:pPr>
        <w:keepNext/>
        <w:jc w:val="center"/>
        <w:rPr>
          <w:rFonts w:hint="eastAsia"/>
        </w:rPr>
      </w:pPr>
      <w:r>
        <w:drawing>
          <wp:inline distT="0" distB="0" distL="114300" distR="114300">
            <wp:extent cx="5228590" cy="861695"/>
            <wp:effectExtent l="0" t="0" r="10160" b="14605"/>
            <wp:docPr id="13" name="图片 13" descr="中文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中文流程图2"/>
                    <pic:cNvPicPr>
                      <a:picLocks noChangeAspect="1"/>
                    </pic:cNvPicPr>
                  </pic:nvPicPr>
                  <pic:blipFill>
                    <a:blip r:embed="rId17"/>
                    <a:srcRect l="2591" t="16173" r="2429" b="12642"/>
                    <a:stretch>
                      <a:fillRect/>
                    </a:stretch>
                  </pic:blipFill>
                  <pic:spPr>
                    <a:xfrm>
                      <a:off x="0" y="0"/>
                      <a:ext cx="5228590" cy="861695"/>
                    </a:xfrm>
                    <a:prstGeom prst="rect">
                      <a:avLst/>
                    </a:prstGeom>
                  </pic:spPr>
                </pic:pic>
              </a:graphicData>
            </a:graphic>
          </wp:inline>
        </w:drawing>
      </w:r>
    </w:p>
    <w:p w14:paraId="59F6FE95">
      <w:pPr>
        <w:pStyle w:val="51"/>
        <w:ind w:firstLine="422"/>
      </w:pPr>
      <w:bookmarkStart w:id="23" w:name="_Ref194102152"/>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2</w:t>
      </w:r>
      <w:r>
        <w:rPr>
          <w:rFonts w:hint="eastAsia"/>
        </w:rPr>
        <w:fldChar w:fldCharType="end"/>
      </w:r>
      <w:bookmarkEnd w:id="23"/>
      <w:bookmarkStart w:id="24" w:name="_Hlk194165538"/>
      <w:r>
        <w:rPr>
          <w:rFonts w:hint="eastAsia"/>
        </w:rPr>
        <w:t>基于研究区地理坐标和像元长宽的数据提取方法</w:t>
      </w:r>
      <w:bookmarkEnd w:id="24"/>
    </w:p>
    <w:p w14:paraId="315F3D22">
      <w:pPr>
        <w:pStyle w:val="47"/>
      </w:pPr>
      <w:bookmarkStart w:id="25" w:name="_Toc195025361"/>
      <w:bookmarkStart w:id="26" w:name="_Toc194183178"/>
      <w:r>
        <w:rPr>
          <w:rFonts w:hint="eastAsia"/>
        </w:rPr>
        <w:t>数据收集与处理</w:t>
      </w:r>
      <w:bookmarkEnd w:id="25"/>
      <w:bookmarkEnd w:id="26"/>
    </w:p>
    <w:p w14:paraId="3E0E2DF9">
      <w:pPr>
        <w:pStyle w:val="48"/>
      </w:pPr>
      <w:bookmarkStart w:id="27" w:name="_Toc194183179"/>
      <w:bookmarkStart w:id="28" w:name="_Toc195025362"/>
      <w:r>
        <w:rPr>
          <w:rFonts w:hint="eastAsia"/>
        </w:rPr>
        <w:t>NDVI30m数据</w:t>
      </w:r>
      <w:bookmarkEnd w:id="27"/>
      <w:bookmarkEnd w:id="28"/>
    </w:p>
    <w:p w14:paraId="410681A6">
      <w:pPr>
        <w:pStyle w:val="49"/>
        <w:ind w:firstLine="480"/>
      </w:pPr>
      <w:r>
        <w:rPr>
          <w:rFonts w:hint="eastAsia"/>
        </w:rPr>
        <w:t>本研究旨在建立长时序地表温度预测框架，且研究区为典型的季风气候区，因此季节更替带来的变化非常显著。植物叶片对近红外光（0.7-1.1μm）的反射率会随着季节变化而变化，季节更替还会导致大量树叶脱落和植被枯萎，从而改变植被覆盖率。这使得冬季和夏季的NDVI表现出极大的差异，如果在预测中对不同季节使用相同的NDVI数据作为输入，则会产生较大的误差，因此本研究选用每月数据质量最高的NDVI数据作为输入</w:t>
      </w:r>
      <w:r>
        <w:rPr>
          <w:vertAlign w:val="superscript"/>
        </w:rPr>
        <w:fldChar w:fldCharType="begin"/>
      </w:r>
      <w:r>
        <w:rPr>
          <w:vertAlign w:val="superscript"/>
        </w:rPr>
        <w:instrText xml:space="preserve"> </w:instrText>
      </w:r>
      <w:r>
        <w:rPr>
          <w:rFonts w:hint="eastAsia"/>
          <w:vertAlign w:val="superscript"/>
        </w:rPr>
        <w:instrText xml:space="preserve">REF _Ref194176169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w:t>
      </w:r>
    </w:p>
    <w:p w14:paraId="31A88F21">
      <w:pPr>
        <w:pStyle w:val="49"/>
        <w:ind w:firstLine="480"/>
      </w:pPr>
      <w:r>
        <w:rPr>
          <w:rFonts w:hint="eastAsia"/>
        </w:rPr>
        <w:t>NDVI数据由检索到的Landsat SR_B4和Landsat SR_B5计算得到，并将无数据值和0值的像元统一设置为无数据值（Nan），计算后的NDVI数据的相关数据信息（投影、分辨率等）沿用源数据（SR_B4/ SR_B5）的任意一种，再使用基于研究区地理坐标和像元长宽的数据提取方法提取出一个矩形研究区，在本研究中为2022年的12个月分别处理了一张含云量极低的NDVI数据作为集成机器学习模型的输入数据之一，该数据集最终将作为特征数据的一种用于集成机器学习模型的训练。</w:t>
      </w:r>
    </w:p>
    <w:p w14:paraId="2A87A5F4">
      <w:pPr>
        <w:pStyle w:val="48"/>
      </w:pPr>
      <w:bookmarkStart w:id="29" w:name="_Toc194183180"/>
      <w:bookmarkStart w:id="30" w:name="_Toc195025363"/>
      <w:r>
        <w:rPr>
          <w:rFonts w:hint="eastAsia"/>
        </w:rPr>
        <w:t>LST30m和QA数据</w:t>
      </w:r>
      <w:bookmarkEnd w:id="29"/>
      <w:bookmarkEnd w:id="30"/>
    </w:p>
    <w:p w14:paraId="30F647A0">
      <w:pPr>
        <w:pStyle w:val="49"/>
        <w:ind w:firstLine="480"/>
      </w:pPr>
      <w:r>
        <w:rPr>
          <w:rFonts w:hint="eastAsia"/>
        </w:rPr>
        <w:t>本研究中使用集成机器学习算法训练模型时需要使用准确的高分辨率地表温度数据作为标签数据，研究中使用的地表温度数据与NDVI的两种源数据检索方式类似，首先访问USGS的数据检索平台EarthExplorer选择研究区Landsat 8-9 OLI/TIRS C2 L2（10.6µm-11.19µm）数据，下载时对确定好的影像选择Level-2 Surface Temperature Bands的ST_B10波段和QA波段进行下载。USGS的数据检索平台EarthExplorer在2023年末更新了Landsat 8-9 OLI/TIRS C2 L2数据的公布方式，此次更新将已经反演完成的成品地表温度数据直接以TIF数据的格式进行了公布，这使得用户可以更专注于使用数据进行应用和分析而不是对数据的预处理，手册</w:t>
      </w:r>
      <w:r>
        <w:rPr>
          <w:vertAlign w:val="superscript"/>
        </w:rPr>
        <w:fldChar w:fldCharType="begin"/>
      </w:r>
      <w:r>
        <w:rPr>
          <w:vertAlign w:val="superscript"/>
        </w:rPr>
        <w:instrText xml:space="preserve"> </w:instrText>
      </w:r>
      <w:r>
        <w:rPr>
          <w:rFonts w:hint="eastAsia"/>
          <w:vertAlign w:val="superscript"/>
        </w:rPr>
        <w:instrText xml:space="preserve">REF _Ref194176154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中明确提到地表温度数据的处理算法是由罗切斯特理工学院（RIT）和美国宇航局喷气推进实验室（JPL）与美国地质勘探局的软件工程师合作创建，在另一份重要的手册</w:t>
      </w:r>
      <w:r>
        <w:rPr>
          <w:vertAlign w:val="superscript"/>
        </w:rPr>
        <w:fldChar w:fldCharType="begin"/>
      </w:r>
      <w:r>
        <w:rPr>
          <w:vertAlign w:val="superscript"/>
        </w:rPr>
        <w:instrText xml:space="preserve"> </w:instrText>
      </w:r>
      <w:r>
        <w:rPr>
          <w:rFonts w:hint="eastAsia"/>
          <w:vertAlign w:val="superscript"/>
        </w:rPr>
        <w:instrText xml:space="preserve">REF _Ref194176197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 xml:space="preserve">明确说明了检索到的ST_B10数据存储值处理到单位为开尔文（K）所需要使用的乘法比例因子为0.00341802，附加偏移量为149 LST </w:t>
      </w:r>
      <w:r>
        <w:rPr>
          <w:vertAlign w:val="superscript"/>
        </w:rPr>
        <w:fldChar w:fldCharType="begin"/>
      </w:r>
      <w:r>
        <w:rPr>
          <w:vertAlign w:val="superscript"/>
        </w:rPr>
        <w:instrText xml:space="preserve"> </w:instrText>
      </w:r>
      <w:r>
        <w:rPr>
          <w:rFonts w:hint="eastAsia"/>
          <w:vertAlign w:val="superscript"/>
        </w:rPr>
        <w:instrText xml:space="preserve">REF _Ref194176154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vertAlign w:val="superscript"/>
        </w:rPr>
        <w:fldChar w:fldCharType="begin"/>
      </w:r>
      <w:r>
        <w:rPr>
          <w:vertAlign w:val="superscript"/>
        </w:rPr>
        <w:instrText xml:space="preserve"> REF _Ref194176197 \r \h  \* MERGEFORMAT </w:instrText>
      </w:r>
      <w:r>
        <w:rPr>
          <w:vertAlign w:val="superscript"/>
        </w:rPr>
        <w:fldChar w:fldCharType="separate"/>
      </w:r>
      <w:r>
        <w:rPr>
          <w:vertAlign w:val="superscript"/>
        </w:rPr>
        <w:t>[22]</w:t>
      </w:r>
      <w:r>
        <w:rPr>
          <w:vertAlign w:val="superscript"/>
        </w:rPr>
        <w:fldChar w:fldCharType="end"/>
      </w:r>
      <w:r>
        <w:rPr>
          <w:rFonts w:hint="eastAsia"/>
        </w:rPr>
        <w:t>，具体公式如下：</w:t>
      </w:r>
    </w:p>
    <w:p w14:paraId="732691A0">
      <w:pPr>
        <w:pStyle w:val="52"/>
      </w:pPr>
      <w:r>
        <w:rPr>
          <w:position w:val="-12"/>
        </w:rPr>
        <w:tab/>
      </w:r>
      <m:oMath>
        <m:r>
          <m:rPr/>
          <w:rPr>
            <w:rFonts w:hAnsi="Cambria Math"/>
          </w:rPr>
          <m:t>Landsa</m:t>
        </m:r>
        <m:sSub>
          <m:sSubPr>
            <m:ctrlPr>
              <w:rPr>
                <w:rFonts w:hAnsi="Cambria Math"/>
              </w:rPr>
            </m:ctrlPr>
          </m:sSubPr>
          <m:e>
            <m:r>
              <m:rPr/>
              <w:rPr>
                <w:rFonts w:hAnsi="Cambria Math"/>
              </w:rPr>
              <m:t>t</m:t>
            </m:r>
            <m:ctrlPr>
              <w:rPr>
                <w:rFonts w:hAnsi="Cambria Math"/>
              </w:rPr>
            </m:ctrlPr>
          </m:e>
          <m:sub>
            <m:r>
              <m:rPr/>
              <w:rPr>
                <w:rFonts w:hAnsi="Cambria Math"/>
              </w:rPr>
              <m:t>LST</m:t>
            </m:r>
            <m:ctrlPr>
              <w:rPr>
                <w:rFonts w:hAnsi="Cambria Math"/>
              </w:rPr>
            </m:ctrlPr>
          </m:sub>
        </m:sSub>
        <m:d>
          <m:dPr>
            <m:ctrlPr>
              <w:rPr>
                <w:rFonts w:hAnsi="Cambria Math"/>
              </w:rPr>
            </m:ctrlPr>
          </m:dPr>
          <m:e>
            <m:r>
              <m:rPr/>
              <w:rPr>
                <w:rFonts w:hAnsi="Cambria Math"/>
              </w:rPr>
              <m:t>K</m:t>
            </m:r>
            <m:ctrlPr>
              <w:rPr>
                <w:rFonts w:hAnsi="Cambria Math"/>
              </w:rPr>
            </m:ctrlPr>
          </m:e>
        </m:d>
        <m:r>
          <m:rPr/>
          <w:rPr>
            <w:rFonts w:hAnsi="Cambria Math"/>
          </w:rPr>
          <m:t>=</m:t>
        </m:r>
        <m:r>
          <m:rPr>
            <m:nor/>
            <m:sty m:val="p"/>
          </m:rPr>
          <m:t>0.00341802</m:t>
        </m:r>
        <m:r>
          <m:rPr/>
          <w:rPr>
            <w:rFonts w:hAnsi="Cambria Math"/>
          </w:rPr>
          <m:t>×S</m:t>
        </m:r>
        <m:sSub>
          <m:sSubPr>
            <m:ctrlPr>
              <w:rPr>
                <w:rFonts w:hAnsi="Cambria Math"/>
              </w:rPr>
            </m:ctrlPr>
          </m:sSubPr>
          <m:e>
            <m:r>
              <m:rPr/>
              <w:rPr>
                <w:rFonts w:hAnsi="Cambria Math"/>
              </w:rPr>
              <m:t>T</m:t>
            </m:r>
            <m:ctrlPr>
              <w:rPr>
                <w:rFonts w:hAnsi="Cambria Math"/>
              </w:rPr>
            </m:ctrlPr>
          </m:e>
          <m:sub>
            <m:r>
              <m:rPr/>
              <w:rPr>
                <w:rFonts w:hAnsi="Cambria Math"/>
              </w:rPr>
              <m:t>B10</m:t>
            </m:r>
            <m:ctrlPr>
              <w:rPr>
                <w:rFonts w:hAnsi="Cambria Math"/>
              </w:rPr>
            </m:ctrlPr>
          </m:sub>
        </m:sSub>
        <m:r>
          <m:rPr/>
          <w:rPr>
            <w:rFonts w:hAnsi="Cambria Math"/>
          </w:rPr>
          <m:t>+149</m:t>
        </m:r>
      </m:oMath>
      <w:r>
        <w:rPr>
          <w:position w:val="-12"/>
        </w:rPr>
        <w:tab/>
      </w:r>
      <w:r>
        <w:t>(1)</w:t>
      </w:r>
    </w:p>
    <w:p w14:paraId="4BA74E93">
      <w:pPr>
        <w:pStyle w:val="49"/>
        <w:ind w:firstLine="480"/>
      </w:pPr>
      <w:bookmarkStart w:id="31" w:name="_Hlk194102540"/>
      <w:r>
        <w:t>式中</w:t>
      </w:r>
      <w:r>
        <w:rPr>
          <w:position w:val="-12"/>
        </w:rPr>
        <w:object>
          <v:shape id="_x0000_i1025" o:spt="75" type="#_x0000_t75" style="height:13.5pt;width:58.5pt;" o:ole="t" filled="f" o:preferrelative="t" stroked="f" coordsize="21600,21600">
            <v:path/>
            <v:fill on="f" focussize="0,0"/>
            <v:stroke on="f" joinstyle="miter"/>
            <v:imagedata r:id="rId19" o:title=""/>
            <o:lock v:ext="edit" aspectratio="t"/>
            <w10:wrap type="none"/>
            <w10:anchorlock/>
          </v:shape>
          <o:OLEObject Type="Embed" ProgID="Equation.KSEE3" ShapeID="_x0000_i1025" DrawAspect="Content" ObjectID="_1468075725" r:id="rId18">
            <o:LockedField>false</o:LockedField>
          </o:OLEObject>
        </w:object>
      </w:r>
      <w:r>
        <w:t>是地表温度</w:t>
      </w:r>
      <w:r>
        <w:rPr>
          <w:rFonts w:hint="eastAsia"/>
        </w:rPr>
        <w:t>（K）</w:t>
      </w:r>
      <w:r>
        <w:t>，</w:t>
      </w:r>
      <w:r>
        <w:rPr>
          <w:position w:val="-12"/>
        </w:rPr>
        <w:object>
          <v:shape id="_x0000_i1026" o:spt="75" type="#_x0000_t75" style="height:13.5pt;width:28.5pt;" o:ole="t" filled="f" o:preferrelative="t" stroked="f" coordsize="21600,21600">
            <v:path/>
            <v:fill on="f" focussize="0,0"/>
            <v:stroke on="f" joinstyle="miter"/>
            <v:imagedata r:id="rId21" o:title=""/>
            <o:lock v:ext="edit" aspectratio="t"/>
            <w10:wrap type="none"/>
            <w10:anchorlock/>
          </v:shape>
          <o:OLEObject Type="Embed" ProgID="Equation.KSEE3" ShapeID="_x0000_i1026" DrawAspect="Content" ObjectID="_1468075726" r:id="rId20">
            <o:LockedField>false</o:LockedField>
          </o:OLEObject>
        </w:object>
      </w:r>
      <w:r>
        <w:t>是原始数据。</w:t>
      </w:r>
    </w:p>
    <w:bookmarkEnd w:id="31"/>
    <w:p w14:paraId="02D71746">
      <w:pPr>
        <w:pStyle w:val="49"/>
        <w:ind w:firstLine="480"/>
      </w:pPr>
      <w:r>
        <w:rPr>
          <w:rFonts w:hint="eastAsia"/>
        </w:rPr>
        <w:t>对LandsatST_B10数据进行计算得到最终可用的高精度地表温度数据，并将无数据值和0值统一设置为无数据值（Nan），与NDVI数据相同，</w:t>
      </w:r>
      <w:r>
        <w:t>仍然</w:t>
      </w:r>
      <w:r>
        <w:rPr>
          <w:rFonts w:hint="eastAsia"/>
        </w:rPr>
        <w:t>使用基于研究区地理坐标和像元长宽的数据提取方法提取出一个矩形研究区作为最终的数据，本研究中为2022年的每个月提供了一张低云量的高精度地表温度数据。</w:t>
      </w:r>
    </w:p>
    <w:p w14:paraId="10A48A56">
      <w:pPr>
        <w:pStyle w:val="49"/>
        <w:ind w:firstLine="480"/>
      </w:pPr>
      <w:r>
        <w:rPr>
          <w:rFonts w:hint="eastAsia"/>
        </w:rPr>
        <w:t>配套的QA数据首先使用基于研究区地理坐标和像元长宽的数据提取方法提取出一个矩形研究区，再对这个矩形研究区中的数据进行下一步的操作。由于QA数据的每个像元值都填充有一个数值标签，该标签具体代表什么在Landsat用户手册中已经给出</w:t>
      </w:r>
      <w:r>
        <w:rPr>
          <w:vertAlign w:val="superscript"/>
        </w:rPr>
        <w:fldChar w:fldCharType="begin"/>
      </w:r>
      <w:r>
        <w:rPr>
          <w:vertAlign w:val="superscript"/>
        </w:rPr>
        <w:instrText xml:space="preserve"> </w:instrText>
      </w:r>
      <w:r>
        <w:rPr>
          <w:rFonts w:hint="eastAsia"/>
          <w:vertAlign w:val="superscript"/>
        </w:rPr>
        <w:instrText xml:space="preserve">REF _Ref194176197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在处理QA数据的脚本中设置一个云标签数组，遍历QA数据的每个像元，每次遍历与云标签数组进行比较，若像元标签属于云标签数组，则将这个像元的值设置为0，若不属于则设置为1，这样最终的矩形研究区数据是一个由0和1的组成的tif数据，其中的0数据代表该索引下的像元为云数据，数据值为1则代表该索引的像元为未被云覆盖的数据。</w:t>
      </w:r>
    </w:p>
    <w:p w14:paraId="135BB7AD">
      <w:pPr>
        <w:pStyle w:val="48"/>
      </w:pPr>
      <w:bookmarkStart w:id="32" w:name="_Toc195025364"/>
      <w:bookmarkStart w:id="33" w:name="_Toc194183181"/>
      <w:r>
        <w:rPr>
          <w:rFonts w:hint="eastAsia"/>
        </w:rPr>
        <w:t>LST990m数据</w:t>
      </w:r>
      <w:bookmarkEnd w:id="32"/>
      <w:bookmarkEnd w:id="33"/>
    </w:p>
    <w:p w14:paraId="40A21554">
      <w:pPr>
        <w:pStyle w:val="49"/>
        <w:ind w:firstLine="480"/>
      </w:pPr>
      <w:r>
        <w:rPr>
          <w:rFonts w:hint="eastAsia"/>
        </w:rPr>
        <w:t>在高时间、空间分辨率LST数据的预测方法中，长时序特征由MODIS逐日1km LST数据集MOD11A1</w:t>
      </w:r>
      <w:r>
        <w:rPr>
          <w:vertAlign w:val="superscript"/>
        </w:rPr>
        <w:fldChar w:fldCharType="begin"/>
      </w:r>
      <w:r>
        <w:rPr>
          <w:vertAlign w:val="superscript"/>
        </w:rPr>
        <w:instrText xml:space="preserve"> </w:instrText>
      </w:r>
      <w:r>
        <w:rPr>
          <w:rFonts w:hint="eastAsia"/>
          <w:vertAlign w:val="superscript"/>
        </w:rPr>
        <w:instrText xml:space="preserve">REF _Ref194176234 \r \h</w:instrText>
      </w:r>
      <w:r>
        <w:rPr>
          <w:vertAlign w:val="superscript"/>
        </w:rPr>
        <w:instrText xml:space="preserve"> </w:instrText>
      </w:r>
      <w:r>
        <w:rPr>
          <w:vertAlign w:val="superscript"/>
        </w:rPr>
        <w:fldChar w:fldCharType="separate"/>
      </w:r>
      <w:r>
        <w:rPr>
          <w:vertAlign w:val="superscript"/>
        </w:rPr>
        <w:t>[23]</w:t>
      </w:r>
      <w:r>
        <w:rPr>
          <w:vertAlign w:val="superscript"/>
        </w:rPr>
        <w:fldChar w:fldCharType="end"/>
      </w:r>
      <w:r>
        <w:rPr>
          <w:rFonts w:hint="eastAsia"/>
        </w:rPr>
        <w:t>提供。Terra陆地表面温度/发射率每日L3级全球1km SIN网格数据集（MOD11A1）由搭载中分辨率成像光谱辐射仪（MODIS）的Terra卫星获取，MODIS LST通过对两个热红外（TIR）波段通道：31（10.78–11.28μm）和32（11.77–12.27μm）的处理得到。MOD11A1数据最终公布在NASA的卫星数据公布平台，通过检索选择MOD11A1数据，确定日期后还需要对研究区进行进一步的筛选，得到最终的数据集进行打包下载。在NASA的数据检索平台中公布了关于MOD11A1的用户指南</w:t>
      </w:r>
      <w:r>
        <w:rPr>
          <w:vertAlign w:val="superscript"/>
        </w:rPr>
        <w:fldChar w:fldCharType="begin"/>
      </w:r>
      <w:r>
        <w:rPr>
          <w:vertAlign w:val="superscript"/>
        </w:rPr>
        <w:instrText xml:space="preserve"> </w:instrText>
      </w:r>
      <w:r>
        <w:rPr>
          <w:rFonts w:hint="eastAsia"/>
          <w:vertAlign w:val="superscript"/>
        </w:rPr>
        <w:instrText xml:space="preserve">REF _Ref194176504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指南中明确给出了MOD11A1数据的单位和相关信息以及进行预处理时所需要的参数，包括乘法比例因子0.02和加法偏移量0，通过这些参数可以得到将MOD11A1数据由存储单位转为最终以开尔文为单位的数据，最终计算公式如下：</w:t>
      </w:r>
    </w:p>
    <w:p w14:paraId="25191B2C">
      <w:pPr>
        <w:pStyle w:val="52"/>
      </w:pPr>
      <w:r>
        <w:rPr>
          <w:position w:val="-12"/>
        </w:rPr>
        <w:tab/>
      </w:r>
      <m:oMath>
        <m:r>
          <m:rPr/>
          <w:rPr>
            <w:rFonts w:hAnsi="Cambria Math"/>
          </w:rPr>
          <m:t>MODI</m:t>
        </m:r>
        <m:sSub>
          <m:sSubPr>
            <m:ctrlPr>
              <w:rPr>
                <w:rFonts w:hAnsi="Cambria Math"/>
              </w:rPr>
            </m:ctrlPr>
          </m:sSubPr>
          <m:e>
            <m:r>
              <m:rPr/>
              <w:rPr>
                <w:rFonts w:hAnsi="Cambria Math"/>
              </w:rPr>
              <m:t>S</m:t>
            </m:r>
            <m:ctrlPr>
              <w:rPr>
                <w:rFonts w:hAnsi="Cambria Math"/>
              </w:rPr>
            </m:ctrlPr>
          </m:e>
          <m:sub>
            <m:r>
              <m:rPr/>
              <w:rPr>
                <w:rFonts w:hAnsi="Cambria Math"/>
              </w:rPr>
              <m:t>LST</m:t>
            </m:r>
            <m:ctrlPr>
              <w:rPr>
                <w:rFonts w:hAnsi="Cambria Math"/>
              </w:rPr>
            </m:ctrlPr>
          </m:sub>
        </m:sSub>
        <m:r>
          <m:rPr/>
          <w:rPr>
            <w:rFonts w:hAnsi="Cambria Math"/>
          </w:rPr>
          <m:t>=0.02×MOD11A</m:t>
        </m:r>
        <m:sSub>
          <m:sSubPr>
            <m:ctrlPr>
              <w:rPr>
                <w:rFonts w:hAnsi="Cambria Math"/>
              </w:rPr>
            </m:ctrlPr>
          </m:sSubPr>
          <m:e>
            <m:r>
              <m:rPr/>
              <w:rPr>
                <w:rFonts w:hAnsi="Cambria Math"/>
              </w:rPr>
              <m:t>1</m:t>
            </m:r>
            <m:ctrlPr>
              <w:rPr>
                <w:rFonts w:hAnsi="Cambria Math"/>
              </w:rPr>
            </m:ctrlPr>
          </m:e>
          <m:sub>
            <m:r>
              <m:rPr/>
              <w:rPr>
                <w:rFonts w:hAnsi="Cambria Math"/>
              </w:rPr>
              <m:t>LST</m:t>
            </m:r>
            <m:ctrlPr>
              <w:rPr>
                <w:rFonts w:hAnsi="Cambria Math"/>
              </w:rPr>
            </m:ctrlPr>
          </m:sub>
        </m:sSub>
      </m:oMath>
      <w:r>
        <w:rPr>
          <w:position w:val="-12"/>
        </w:rPr>
        <w:tab/>
      </w:r>
      <w:r>
        <w:t>(2)</w:t>
      </w:r>
    </w:p>
    <w:p w14:paraId="3106EA16">
      <w:pPr>
        <w:pStyle w:val="49"/>
        <w:ind w:firstLine="480"/>
      </w:pPr>
      <w:r>
        <w:t>式中</w:t>
      </w:r>
      <w:r>
        <w:rPr>
          <w:position w:val="-12"/>
        </w:rPr>
        <w:object>
          <v:shape id="_x0000_i1027" o:spt="75" type="#_x0000_t75" style="height:13.5pt;width:58.5pt;" o:ole="t" filled="f" o:preferrelative="t" stroked="f" coordsize="21600,21600">
            <v:path/>
            <v:fill on="f" focussize="0,0"/>
            <v:stroke on="f" joinstyle="miter"/>
            <v:imagedata r:id="rId23" o:title=""/>
            <o:lock v:ext="edit" aspectratio="t"/>
            <w10:wrap type="none"/>
            <w10:anchorlock/>
          </v:shape>
          <o:OLEObject Type="Embed" ProgID="Equation.KSEE3" ShapeID="_x0000_i1027" DrawAspect="Content" ObjectID="_1468075727" r:id="rId22">
            <o:LockedField>false</o:LockedField>
          </o:OLEObject>
        </w:object>
      </w:r>
      <w:r>
        <w:t>是地表温度</w:t>
      </w:r>
      <w:r>
        <w:rPr>
          <w:rFonts w:hint="eastAsia"/>
        </w:rPr>
        <w:t>（K）</w:t>
      </w:r>
      <w:r>
        <w:t>，</w:t>
      </w:r>
      <w:r>
        <w:rPr>
          <w:position w:val="-12"/>
        </w:rPr>
        <w:object>
          <v:shape id="_x0000_i1028" o:spt="75" type="#_x0000_t75" style="height:13.5pt;width:66pt;" o:ole="t" filled="f" o:preferrelative="t" stroked="f" coordsize="21600,21600">
            <v:path/>
            <v:fill on="f" focussize="0,0"/>
            <v:stroke on="f" joinstyle="miter"/>
            <v:imagedata r:id="rId25" o:title=""/>
            <o:lock v:ext="edit" aspectratio="t"/>
            <w10:wrap type="none"/>
            <w10:anchorlock/>
          </v:shape>
          <o:OLEObject Type="Embed" ProgID="Equation.KSEE3" ShapeID="_x0000_i1028" DrawAspect="Content" ObjectID="_1468075728" r:id="rId24">
            <o:LockedField>false</o:LockedField>
          </o:OLEObject>
        </w:object>
      </w:r>
      <w:r>
        <w:t>是原始数据。</w:t>
      </w:r>
    </w:p>
    <w:p w14:paraId="20408C01">
      <w:pPr>
        <w:pStyle w:val="49"/>
        <w:ind w:firstLine="480"/>
      </w:pPr>
      <w:r>
        <w:rPr>
          <w:rFonts w:hint="eastAsia"/>
        </w:rPr>
        <w:t>由于检索到的MOD11A1的分辨率并没有达到1000m</w:t>
      </w:r>
      <w:r>
        <w:rPr>
          <w:vertAlign w:val="superscript"/>
        </w:rPr>
        <w:fldChar w:fldCharType="begin"/>
      </w:r>
      <w:r>
        <w:rPr>
          <w:vertAlign w:val="superscript"/>
        </w:rPr>
        <w:instrText xml:space="preserve"> </w:instrText>
      </w:r>
      <w:r>
        <w:rPr>
          <w:rFonts w:hint="eastAsia"/>
          <w:vertAlign w:val="superscript"/>
        </w:rPr>
        <w:instrText xml:space="preserve">REF _Ref194176504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为了将数据在长宽上进行对齐，这里将数据重采样至990m，这样单个MOD11A1像元将包含33×33个Landsat像元，随后对重采样的数据进行分割，将每个低精度地表温度数据的像元分割为33×33个数值完全相同的分辨率为30m的像元，虽然分辨率变为了30m，但这</w:t>
      </w:r>
      <w:r>
        <w:t>仍然</w:t>
      </w:r>
      <w:r>
        <w:rPr>
          <w:rFonts w:hint="eastAsia"/>
        </w:rPr>
        <w:t>是990m的低空间分辨率的地表温度数据，在研究中为了便于区分我们依旧将它称为LST_990m。随后使用基于研究区地理坐标和像元长宽的数据提取方法提取出一个矩形研究区。</w:t>
      </w:r>
    </w:p>
    <w:p w14:paraId="6747B4F0">
      <w:pPr>
        <w:pStyle w:val="48"/>
      </w:pPr>
      <w:bookmarkStart w:id="34" w:name="_Toc194183182"/>
      <w:bookmarkStart w:id="35" w:name="_Toc195025365"/>
      <w:r>
        <w:rPr>
          <w:rFonts w:hint="eastAsia"/>
        </w:rPr>
        <w:t>LCD 30m数据</w:t>
      </w:r>
      <w:bookmarkEnd w:id="34"/>
      <w:bookmarkEnd w:id="35"/>
    </w:p>
    <w:p w14:paraId="44F54C54">
      <w:pPr>
        <w:pStyle w:val="49"/>
        <w:ind w:firstLine="480"/>
      </w:pPr>
      <w:r>
        <w:rPr>
          <w:rFonts w:hint="eastAsia"/>
        </w:rPr>
        <w:t>土地覆盖类型是地球系统的重要组成部分，密切关联着生物圈、大气圈和水圈，同样，土地覆盖类型也决定了能量交换、水和地球各圈层之间的碳循环</w:t>
      </w:r>
      <w:r>
        <w:rPr>
          <w:vertAlign w:val="superscript"/>
        </w:rPr>
        <w:fldChar w:fldCharType="begin"/>
      </w:r>
      <w:r>
        <w:rPr>
          <w:vertAlign w:val="superscript"/>
        </w:rPr>
        <w:instrText xml:space="preserve"> </w:instrText>
      </w:r>
      <w:r>
        <w:rPr>
          <w:rFonts w:hint="eastAsia"/>
          <w:vertAlign w:val="superscript"/>
        </w:rPr>
        <w:instrText xml:space="preserve">REF _Ref194176521 \r \h</w:instrText>
      </w:r>
      <w:r>
        <w:rPr>
          <w:vertAlign w:val="superscript"/>
        </w:rPr>
        <w:instrText xml:space="preserve"> </w:instrText>
      </w:r>
      <w:r>
        <w:rPr>
          <w:vertAlign w:val="superscript"/>
        </w:rPr>
        <w:fldChar w:fldCharType="separate"/>
      </w:r>
      <w:r>
        <w:rPr>
          <w:vertAlign w:val="superscript"/>
        </w:rPr>
        <w:t>[25]</w:t>
      </w:r>
      <w:r>
        <w:rPr>
          <w:vertAlign w:val="superscript"/>
        </w:rPr>
        <w:fldChar w:fldCharType="end"/>
      </w:r>
      <w:r>
        <w:rPr>
          <w:rFonts w:hint="eastAsia"/>
        </w:rPr>
        <w:t>。在LST的研究中，土地覆盖是不可忽视的重要数据</w:t>
      </w:r>
      <w:r>
        <w:rPr>
          <w:vertAlign w:val="superscript"/>
        </w:rPr>
        <w:fldChar w:fldCharType="begin"/>
      </w:r>
      <w:r>
        <w:rPr>
          <w:vertAlign w:val="superscript"/>
        </w:rPr>
        <w:instrText xml:space="preserve"> </w:instrText>
      </w:r>
      <w:r>
        <w:rPr>
          <w:rFonts w:hint="eastAsia"/>
          <w:vertAlign w:val="superscript"/>
        </w:rPr>
        <w:instrText xml:space="preserve">REF _Ref194176529 \r \h</w:instrText>
      </w:r>
      <w:r>
        <w:rPr>
          <w:vertAlign w:val="superscript"/>
        </w:rPr>
        <w:instrText xml:space="preserve"> </w:instrText>
      </w:r>
      <w:r>
        <w:rPr>
          <w:vertAlign w:val="superscript"/>
        </w:rPr>
        <w:fldChar w:fldCharType="separate"/>
      </w:r>
      <w:r>
        <w:rPr>
          <w:vertAlign w:val="superscript"/>
        </w:rPr>
        <w:t>[26]</w:t>
      </w:r>
      <w:r>
        <w:rPr>
          <w:vertAlign w:val="superscript"/>
        </w:rPr>
        <w:fldChar w:fldCharType="end"/>
      </w:r>
      <w:r>
        <w:rPr>
          <w:rFonts w:hint="eastAsia"/>
        </w:rPr>
        <w:t>。本研究中土地类型数据来自武汉大学杨杰和黄昕教授团队数据公布网址</w:t>
      </w:r>
      <w:r>
        <w:rPr>
          <w:vertAlign w:val="superscript"/>
        </w:rPr>
        <w:fldChar w:fldCharType="begin"/>
      </w:r>
      <w:r>
        <w:rPr>
          <w:vertAlign w:val="superscript"/>
        </w:rPr>
        <w:instrText xml:space="preserve"> </w:instrText>
      </w:r>
      <w:r>
        <w:rPr>
          <w:rFonts w:hint="eastAsia"/>
          <w:vertAlign w:val="superscript"/>
        </w:rPr>
        <w:instrText xml:space="preserve">REF _Ref194176521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w:t>
      </w:r>
    </w:p>
    <w:p w14:paraId="45037D80">
      <w:pPr>
        <w:pStyle w:val="49"/>
        <w:ind w:firstLine="480"/>
      </w:pPr>
      <w:r>
        <w:rPr>
          <w:rFonts w:hint="eastAsia"/>
        </w:rPr>
        <w:t>土地覆盖数据在研究中是一个特殊的存在，在以一年为时长的研究中，土地覆盖数据的变化往往是极小的，且检索到的土地覆盖数据组成也较为简单，该土地覆盖数据由不同的数值组成，每种数值代表了一种地物，由于我们选取的研究区域绝大多数的土地覆盖类型为：田地、森林、水域和建筑四种，其它地物含量极低，为了避免由于土地覆盖数据过多导致的模型过拟合，本研究对土地覆盖数据做了合并，最终将土地覆盖数据合并为了四种，他们在数据中的表现为自己所对应的特定的数值标签，数据的“值-标签”对应为：1-田地、2-森林、5-水域，8-建筑。然后使用基于研究区地理坐标和像元长宽的数据提取方法提取出一个矩形研究区，由于代码架构原因，相同的土地覆盖数据将被复制为12张相同的数据，每一张数据的命名方式将于12个月份相关。</w:t>
      </w:r>
    </w:p>
    <w:p w14:paraId="4AEF0903">
      <w:pPr>
        <w:widowControl/>
        <w:jc w:val="left"/>
        <w:rPr>
          <w:rFonts w:ascii="Times New Roman" w:hAnsi="Times New Roman" w:eastAsia="宋体"/>
          <w:color w:val="000000" w:themeColor="text1"/>
          <w:sz w:val="24"/>
          <w14:textFill>
            <w14:solidFill>
              <w14:schemeClr w14:val="tx1"/>
            </w14:solidFill>
          </w14:textFill>
        </w:rPr>
      </w:pPr>
      <w:r>
        <w:br w:type="page"/>
      </w:r>
    </w:p>
    <w:p w14:paraId="5CD05243">
      <w:pPr>
        <w:pStyle w:val="46"/>
      </w:pPr>
      <w:bookmarkStart w:id="36" w:name="_Toc194183183"/>
      <w:bookmarkStart w:id="37" w:name="_Toc195025366"/>
      <w:r>
        <w:rPr>
          <w:rFonts w:hint="eastAsia"/>
          <w:iCs/>
          <w:lang w:bidi="ar"/>
        </w:rPr>
        <w:t>LST</w:t>
      </w:r>
      <w:r>
        <w:rPr>
          <w:rFonts w:hint="eastAsia"/>
        </w:rPr>
        <w:t>预测</w:t>
      </w:r>
      <w:r>
        <w:t>模型构建和性能评价</w:t>
      </w:r>
      <w:bookmarkEnd w:id="36"/>
      <w:bookmarkEnd w:id="37"/>
    </w:p>
    <w:p w14:paraId="3EF0AE1B">
      <w:pPr>
        <w:pStyle w:val="47"/>
      </w:pPr>
      <w:bookmarkStart w:id="38" w:name="_Toc195025367"/>
      <w:bookmarkStart w:id="39" w:name="_Toc194183184"/>
      <w:r>
        <w:t>研究流程</w:t>
      </w:r>
      <w:bookmarkEnd w:id="38"/>
      <w:bookmarkEnd w:id="39"/>
    </w:p>
    <w:p w14:paraId="32540C83">
      <w:pPr>
        <w:pStyle w:val="49"/>
        <w:ind w:firstLine="480"/>
      </w:pPr>
      <w:r>
        <w:rPr>
          <w:rFonts w:hint="eastAsia"/>
          <w:iCs/>
          <w:lang w:bidi="ar"/>
        </w:rPr>
        <w:t>LST</w:t>
      </w:r>
      <w:r>
        <w:t>预测框架如（</w:t>
      </w:r>
      <w:r>
        <w:fldChar w:fldCharType="begin"/>
      </w:r>
      <w:r>
        <w:instrText xml:space="preserve"> REF _Ref194102938 \h  \* MERGEFORMAT </w:instrText>
      </w:r>
      <w:r>
        <w:fldChar w:fldCharType="separate"/>
      </w:r>
      <w:r>
        <w:rPr>
          <w:rFonts w:hint="eastAsia"/>
        </w:rPr>
        <w:t xml:space="preserve">图 </w:t>
      </w:r>
      <w:r>
        <w:t>3</w:t>
      </w:r>
      <w:r>
        <w:fldChar w:fldCharType="end"/>
      </w:r>
      <w:r>
        <w:t>）所示：</w:t>
      </w:r>
      <w:r>
        <w:rPr>
          <w:rFonts w:hint="eastAsia"/>
        </w:rPr>
        <w:t>（1）</w:t>
      </w:r>
      <w:r>
        <w:t>在USGS上收集研究区</w:t>
      </w:r>
      <w:r>
        <w:rPr>
          <w:rFonts w:hint="eastAsia"/>
        </w:rPr>
        <w:t>的</w:t>
      </w:r>
      <w:r>
        <w:t>Landsat卫星数据，</w:t>
      </w:r>
      <w:r>
        <w:rPr>
          <w:rFonts w:hint="eastAsia"/>
        </w:rPr>
        <w:t>并</w:t>
      </w:r>
      <w:r>
        <w:t>在NASA数据平台下载与Landsat数据对应时相的MODIS数据。</w:t>
      </w:r>
      <w:r>
        <w:rPr>
          <w:rFonts w:hint="eastAsia"/>
        </w:rPr>
        <w:t>（2）</w:t>
      </w:r>
      <w:r>
        <w:t>不同来源数据预处理和空间匹配，获得NDVI 30m、LCD 30m、LST 990m三种数据作为特征数据，LST 30m作为标签数据。</w:t>
      </w:r>
      <w:r>
        <w:rPr>
          <w:rFonts w:hint="eastAsia"/>
        </w:rPr>
        <w:t>（3）</w:t>
      </w:r>
      <w:r>
        <w:t>选择不同集成机器学习算法进行LST估算训练和性能评估，确定最优LST估算算法。</w:t>
      </w:r>
      <w:r>
        <w:rPr>
          <w:rFonts w:hint="eastAsia"/>
        </w:rPr>
        <w:t>（4）</w:t>
      </w:r>
      <w:r>
        <w:t>基于最优LST估算算法分别训练逐月LST预测模型，并评估模型性能。</w:t>
      </w:r>
      <w:r>
        <w:rPr>
          <w:rFonts w:hint="eastAsia"/>
        </w:rPr>
        <w:t>（5）</w:t>
      </w:r>
      <w:r>
        <w:t>输入特征数据NDVI 30m、LCD 30m和LST 990m到对应月份</w:t>
      </w:r>
      <w:r>
        <w:rPr>
          <w:rFonts w:hint="eastAsia"/>
        </w:rPr>
        <w:t>的</w:t>
      </w:r>
      <w:r>
        <w:t>模型预测得到每日30m空间分辨率LST数据。</w:t>
      </w:r>
    </w:p>
    <w:p w14:paraId="417BB000">
      <w:pPr>
        <w:pStyle w:val="58"/>
        <w:keepNext/>
        <w:ind w:firstLine="420"/>
        <w:rPr>
          <w:rFonts w:hint="eastAsia"/>
        </w:rPr>
      </w:pPr>
      <w:r>
        <w:rPr>
          <w:rFonts w:ascii="Times New Roman" w:hAnsi="Times New Roman" w:cs="Times New Roman"/>
        </w:rPr>
        <w:drawing>
          <wp:inline distT="0" distB="0" distL="114300" distR="114300">
            <wp:extent cx="4010660" cy="2192655"/>
            <wp:effectExtent l="0" t="0" r="8890" b="0"/>
            <wp:docPr id="3" name="图片 3" descr="新的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新的流程图(2)"/>
                    <pic:cNvPicPr>
                      <a:picLocks noChangeAspect="1"/>
                    </pic:cNvPicPr>
                  </pic:nvPicPr>
                  <pic:blipFill>
                    <a:blip r:embed="rId26"/>
                    <a:stretch>
                      <a:fillRect/>
                    </a:stretch>
                  </pic:blipFill>
                  <pic:spPr>
                    <a:xfrm>
                      <a:off x="0" y="0"/>
                      <a:ext cx="4064670" cy="2222047"/>
                    </a:xfrm>
                    <a:prstGeom prst="rect">
                      <a:avLst/>
                    </a:prstGeom>
                  </pic:spPr>
                </pic:pic>
              </a:graphicData>
            </a:graphic>
          </wp:inline>
        </w:drawing>
      </w:r>
    </w:p>
    <w:p w14:paraId="5D70DB19">
      <w:pPr>
        <w:pStyle w:val="51"/>
        <w:ind w:firstLine="422"/>
        <w:rPr>
          <w:rFonts w:cs="Times New Roman"/>
        </w:rPr>
      </w:pPr>
      <w:bookmarkStart w:id="40" w:name="_Ref194102938"/>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3</w:t>
      </w:r>
      <w:r>
        <w:rPr>
          <w:rFonts w:hint="eastAsia"/>
        </w:rPr>
        <w:fldChar w:fldCharType="end"/>
      </w:r>
      <w:bookmarkEnd w:id="40"/>
      <w:r>
        <w:rPr>
          <w:rFonts w:hint="eastAsia"/>
        </w:rPr>
        <w:t xml:space="preserve"> LST预测框架</w:t>
      </w:r>
    </w:p>
    <w:p w14:paraId="7F062CE1">
      <w:pPr>
        <w:pStyle w:val="47"/>
      </w:pPr>
      <w:bookmarkStart w:id="41" w:name="_Toc195025368"/>
      <w:bookmarkStart w:id="42" w:name="_Toc194183185"/>
      <w:r>
        <w:t>模型输入数据集准备</w:t>
      </w:r>
      <w:bookmarkEnd w:id="41"/>
      <w:bookmarkEnd w:id="42"/>
    </w:p>
    <w:p w14:paraId="09AAAAA9">
      <w:pPr>
        <w:pStyle w:val="49"/>
        <w:ind w:firstLine="480"/>
      </w:pPr>
      <w:r>
        <w:t>本研究以NDVI 30m、LCD 30m、LST 990m作为特征数据，LST 30m作为标签数据，数据集信息如（</w:t>
      </w:r>
      <w:r>
        <w:fldChar w:fldCharType="begin"/>
      </w:r>
      <w:r>
        <w:instrText xml:space="preserve"> REF _Ref194176608 \h </w:instrText>
      </w:r>
      <w:r>
        <w:fldChar w:fldCharType="separate"/>
      </w:r>
      <w:r>
        <w:rPr>
          <w:rFonts w:hint="eastAsia"/>
        </w:rPr>
        <w:t xml:space="preserve">表 </w:t>
      </w:r>
      <w:r>
        <w:t>1</w:t>
      </w:r>
      <w:r>
        <w:fldChar w:fldCharType="end"/>
      </w:r>
      <w:r>
        <w:t>）所示。每组数据集都分为70%的训练集和30%的测试集输入机器学习模型。</w:t>
      </w:r>
    </w:p>
    <w:p w14:paraId="3B5FC234">
      <w:pPr>
        <w:pStyle w:val="51"/>
        <w:ind w:firstLine="422"/>
      </w:pPr>
      <w:bookmarkStart w:id="43" w:name="_Ref194176608"/>
      <w:r>
        <w:rPr>
          <w:rFonts w:hint="eastAsia"/>
        </w:rPr>
        <w:t>表</w:t>
      </w:r>
      <w:r>
        <w:rPr>
          <w:rFonts w:hint="eastAsia"/>
        </w:rPr>
        <w:fldChar w:fldCharType="begin"/>
      </w:r>
      <w:r>
        <w:rPr>
          <w:rFonts w:hint="eastAsia"/>
        </w:rPr>
        <w:instrText xml:space="preserve"> SEQ 表 \* ARABIC </w:instrText>
      </w:r>
      <w:r>
        <w:rPr>
          <w:rFonts w:hint="eastAsia"/>
        </w:rPr>
        <w:fldChar w:fldCharType="separate"/>
      </w:r>
      <w:r>
        <w:t>1</w:t>
      </w:r>
      <w:r>
        <w:rPr>
          <w:rFonts w:hint="eastAsia"/>
        </w:rPr>
        <w:fldChar w:fldCharType="end"/>
      </w:r>
      <w:bookmarkEnd w:id="43"/>
      <w:r>
        <w:rPr>
          <w:rFonts w:hint="eastAsia"/>
        </w:rPr>
        <w:t xml:space="preserve"> 模型所用数据集及其具体信息</w:t>
      </w:r>
    </w:p>
    <w:tbl>
      <w:tblPr>
        <w:tblStyle w:val="22"/>
        <w:tblW w:w="82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55"/>
        <w:gridCol w:w="1350"/>
        <w:gridCol w:w="765"/>
        <w:gridCol w:w="1792"/>
        <w:gridCol w:w="1390"/>
        <w:gridCol w:w="1989"/>
      </w:tblGrid>
      <w:tr w14:paraId="3E3C4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305" w:type="dxa"/>
            <w:gridSpan w:val="2"/>
            <w:tcBorders>
              <w:top w:val="single" w:color="auto" w:sz="4" w:space="0"/>
              <w:bottom w:val="single" w:color="auto" w:sz="4" w:space="0"/>
            </w:tcBorders>
          </w:tcPr>
          <w:p w14:paraId="79CE0B7C">
            <w:pPr>
              <w:pStyle w:val="53"/>
              <w:widowControl w:val="0"/>
              <w:ind w:firstLine="0" w:firstLineChars="0"/>
              <w:jc w:val="center"/>
            </w:pPr>
            <w:r>
              <w:t>数据集名称</w:t>
            </w:r>
          </w:p>
        </w:tc>
        <w:tc>
          <w:tcPr>
            <w:tcW w:w="765" w:type="dxa"/>
            <w:tcBorders>
              <w:top w:val="single" w:color="auto" w:sz="4" w:space="0"/>
              <w:bottom w:val="single" w:color="auto" w:sz="4" w:space="0"/>
            </w:tcBorders>
          </w:tcPr>
          <w:p w14:paraId="709B942C">
            <w:pPr>
              <w:pStyle w:val="53"/>
              <w:widowControl w:val="0"/>
              <w:ind w:firstLine="0" w:firstLineChars="0"/>
              <w:jc w:val="center"/>
            </w:pPr>
            <w:r>
              <w:t>单位</w:t>
            </w:r>
          </w:p>
        </w:tc>
        <w:tc>
          <w:tcPr>
            <w:tcW w:w="1792" w:type="dxa"/>
            <w:tcBorders>
              <w:top w:val="single" w:color="auto" w:sz="4" w:space="0"/>
              <w:bottom w:val="single" w:color="auto" w:sz="4" w:space="0"/>
            </w:tcBorders>
          </w:tcPr>
          <w:p w14:paraId="1B904D34">
            <w:pPr>
              <w:pStyle w:val="53"/>
              <w:widowControl w:val="0"/>
              <w:ind w:firstLine="0" w:firstLineChars="0"/>
              <w:jc w:val="center"/>
            </w:pPr>
            <w:r>
              <w:t>时间分辨率</w:t>
            </w:r>
          </w:p>
        </w:tc>
        <w:tc>
          <w:tcPr>
            <w:tcW w:w="1390" w:type="dxa"/>
            <w:tcBorders>
              <w:top w:val="single" w:color="auto" w:sz="4" w:space="0"/>
              <w:bottom w:val="single" w:color="auto" w:sz="4" w:space="0"/>
            </w:tcBorders>
          </w:tcPr>
          <w:p w14:paraId="09EE890E">
            <w:pPr>
              <w:pStyle w:val="53"/>
              <w:widowControl w:val="0"/>
              <w:ind w:firstLine="0" w:firstLineChars="0"/>
              <w:jc w:val="center"/>
            </w:pPr>
            <w:r>
              <w:t>空间分辨率</w:t>
            </w:r>
          </w:p>
        </w:tc>
        <w:tc>
          <w:tcPr>
            <w:tcW w:w="1989" w:type="dxa"/>
            <w:tcBorders>
              <w:top w:val="single" w:color="auto" w:sz="4" w:space="0"/>
              <w:bottom w:val="single" w:color="auto" w:sz="4" w:space="0"/>
            </w:tcBorders>
          </w:tcPr>
          <w:p w14:paraId="1F0C844D">
            <w:pPr>
              <w:pStyle w:val="53"/>
              <w:widowControl w:val="0"/>
              <w:ind w:firstLine="0" w:firstLineChars="0"/>
              <w:jc w:val="center"/>
            </w:pPr>
            <w:r>
              <w:t>组合</w:t>
            </w:r>
            <w:r>
              <w:rPr>
                <w:rFonts w:hint="eastAsia"/>
              </w:rPr>
              <w:t>波段</w:t>
            </w:r>
          </w:p>
        </w:tc>
      </w:tr>
      <w:tr w14:paraId="30DF5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955" w:type="dxa"/>
            <w:vMerge w:val="restart"/>
            <w:tcBorders>
              <w:top w:val="single" w:color="auto" w:sz="4" w:space="0"/>
            </w:tcBorders>
            <w:vAlign w:val="center"/>
          </w:tcPr>
          <w:p w14:paraId="29EAF04A">
            <w:pPr>
              <w:pStyle w:val="53"/>
              <w:widowControl w:val="0"/>
              <w:ind w:firstLine="0" w:firstLineChars="0"/>
              <w:jc w:val="center"/>
            </w:pPr>
            <w:r>
              <w:t>特征数据</w:t>
            </w:r>
          </w:p>
        </w:tc>
        <w:tc>
          <w:tcPr>
            <w:tcW w:w="1350" w:type="dxa"/>
            <w:tcBorders>
              <w:top w:val="single" w:color="auto" w:sz="4" w:space="0"/>
            </w:tcBorders>
            <w:vAlign w:val="center"/>
          </w:tcPr>
          <w:p w14:paraId="35111F86">
            <w:pPr>
              <w:pStyle w:val="53"/>
              <w:widowControl w:val="0"/>
              <w:ind w:firstLine="0" w:firstLineChars="0"/>
              <w:jc w:val="center"/>
            </w:pPr>
            <w:r>
              <w:t>NDVI</w:t>
            </w:r>
            <w:r>
              <w:rPr>
                <w:rFonts w:hint="eastAsia"/>
              </w:rPr>
              <w:t xml:space="preserve"> 30m </w:t>
            </w:r>
            <w:r>
              <w:t>30m30m30m</w:t>
            </w:r>
          </w:p>
        </w:tc>
        <w:tc>
          <w:tcPr>
            <w:tcW w:w="765" w:type="dxa"/>
            <w:tcBorders>
              <w:top w:val="single" w:color="auto" w:sz="4" w:space="0"/>
            </w:tcBorders>
            <w:vAlign w:val="center"/>
          </w:tcPr>
          <w:p w14:paraId="6CF32CF2">
            <w:pPr>
              <w:pStyle w:val="53"/>
              <w:widowControl w:val="0"/>
              <w:ind w:firstLine="0" w:firstLineChars="0"/>
              <w:jc w:val="center"/>
            </w:pPr>
            <w:r>
              <w:t>/</w:t>
            </w:r>
          </w:p>
        </w:tc>
        <w:tc>
          <w:tcPr>
            <w:tcW w:w="1792" w:type="dxa"/>
            <w:tcBorders>
              <w:top w:val="single" w:color="auto" w:sz="4" w:space="0"/>
            </w:tcBorders>
            <w:vAlign w:val="center"/>
          </w:tcPr>
          <w:p w14:paraId="481034E1">
            <w:pPr>
              <w:pStyle w:val="53"/>
              <w:widowControl w:val="0"/>
              <w:ind w:firstLine="0" w:firstLineChars="0"/>
              <w:jc w:val="center"/>
            </w:pPr>
            <w:r>
              <w:t>16天</w:t>
            </w:r>
          </w:p>
        </w:tc>
        <w:tc>
          <w:tcPr>
            <w:tcW w:w="1390" w:type="dxa"/>
            <w:tcBorders>
              <w:top w:val="single" w:color="auto" w:sz="4" w:space="0"/>
            </w:tcBorders>
            <w:vAlign w:val="center"/>
          </w:tcPr>
          <w:p w14:paraId="30C9640C">
            <w:pPr>
              <w:pStyle w:val="53"/>
              <w:widowControl w:val="0"/>
              <w:ind w:firstLine="0" w:firstLineChars="0"/>
              <w:jc w:val="center"/>
            </w:pPr>
            <w:r>
              <w:t>30m</w:t>
            </w:r>
          </w:p>
        </w:tc>
        <w:tc>
          <w:tcPr>
            <w:tcW w:w="1989" w:type="dxa"/>
            <w:tcBorders>
              <w:top w:val="single" w:color="auto" w:sz="4" w:space="0"/>
            </w:tcBorders>
            <w:vAlign w:val="center"/>
          </w:tcPr>
          <w:p w14:paraId="390FDEB3">
            <w:pPr>
              <w:pStyle w:val="53"/>
              <w:widowControl w:val="0"/>
              <w:ind w:firstLine="0" w:firstLineChars="0"/>
              <w:jc w:val="center"/>
            </w:pPr>
            <w:r>
              <w:t>Landsat SR_B4/B5</w:t>
            </w:r>
          </w:p>
        </w:tc>
      </w:tr>
      <w:tr w14:paraId="7C43E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955" w:type="dxa"/>
            <w:vMerge w:val="continue"/>
            <w:vAlign w:val="center"/>
          </w:tcPr>
          <w:p w14:paraId="0332D80C">
            <w:pPr>
              <w:pStyle w:val="53"/>
              <w:widowControl w:val="0"/>
              <w:ind w:firstLine="0" w:firstLineChars="0"/>
              <w:jc w:val="center"/>
            </w:pPr>
          </w:p>
        </w:tc>
        <w:tc>
          <w:tcPr>
            <w:tcW w:w="1350" w:type="dxa"/>
            <w:vAlign w:val="center"/>
          </w:tcPr>
          <w:p w14:paraId="5096FC2E">
            <w:pPr>
              <w:pStyle w:val="53"/>
              <w:widowControl w:val="0"/>
              <w:ind w:firstLine="0" w:firstLineChars="0"/>
              <w:jc w:val="center"/>
            </w:pPr>
            <w:r>
              <w:t>LCD 30m</w:t>
            </w:r>
          </w:p>
        </w:tc>
        <w:tc>
          <w:tcPr>
            <w:tcW w:w="765" w:type="dxa"/>
            <w:vAlign w:val="center"/>
          </w:tcPr>
          <w:p w14:paraId="4B5556EA">
            <w:pPr>
              <w:pStyle w:val="53"/>
              <w:widowControl w:val="0"/>
              <w:ind w:firstLine="0" w:firstLineChars="0"/>
              <w:jc w:val="center"/>
            </w:pPr>
            <w:r>
              <w:t>/</w:t>
            </w:r>
          </w:p>
        </w:tc>
        <w:tc>
          <w:tcPr>
            <w:tcW w:w="1792" w:type="dxa"/>
            <w:vAlign w:val="center"/>
          </w:tcPr>
          <w:p w14:paraId="23F43690">
            <w:pPr>
              <w:pStyle w:val="53"/>
              <w:widowControl w:val="0"/>
              <w:ind w:firstLine="0" w:firstLineChars="0"/>
              <w:jc w:val="center"/>
            </w:pPr>
            <w:r>
              <w:t>一年</w:t>
            </w:r>
          </w:p>
        </w:tc>
        <w:tc>
          <w:tcPr>
            <w:tcW w:w="1390" w:type="dxa"/>
            <w:vAlign w:val="center"/>
          </w:tcPr>
          <w:p w14:paraId="6ADDE6D6">
            <w:pPr>
              <w:pStyle w:val="53"/>
              <w:widowControl w:val="0"/>
              <w:ind w:firstLine="0" w:firstLineChars="0"/>
              <w:jc w:val="center"/>
            </w:pPr>
            <w:r>
              <w:t>30m</w:t>
            </w:r>
          </w:p>
        </w:tc>
        <w:tc>
          <w:tcPr>
            <w:tcW w:w="1989" w:type="dxa"/>
            <w:vAlign w:val="center"/>
          </w:tcPr>
          <w:p w14:paraId="5DED863E">
            <w:pPr>
              <w:pStyle w:val="53"/>
              <w:widowControl w:val="0"/>
              <w:ind w:firstLine="0" w:firstLineChars="0"/>
              <w:jc w:val="center"/>
            </w:pPr>
            <w:r>
              <w:t>LCD</w:t>
            </w:r>
          </w:p>
        </w:tc>
      </w:tr>
      <w:tr w14:paraId="54E72C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955" w:type="dxa"/>
            <w:vMerge w:val="continue"/>
            <w:tcBorders>
              <w:bottom w:val="nil"/>
            </w:tcBorders>
            <w:vAlign w:val="center"/>
          </w:tcPr>
          <w:p w14:paraId="53B2EB62">
            <w:pPr>
              <w:pStyle w:val="53"/>
              <w:widowControl w:val="0"/>
              <w:ind w:firstLine="0" w:firstLineChars="0"/>
              <w:jc w:val="center"/>
            </w:pPr>
          </w:p>
        </w:tc>
        <w:tc>
          <w:tcPr>
            <w:tcW w:w="1350" w:type="dxa"/>
            <w:tcBorders>
              <w:top w:val="nil"/>
              <w:bottom w:val="nil"/>
            </w:tcBorders>
            <w:vAlign w:val="center"/>
          </w:tcPr>
          <w:p w14:paraId="11FCF5EE">
            <w:pPr>
              <w:pStyle w:val="53"/>
              <w:widowControl w:val="0"/>
              <w:ind w:firstLine="0" w:firstLineChars="0"/>
              <w:jc w:val="center"/>
            </w:pPr>
            <w:r>
              <w:t>LST 990m</w:t>
            </w:r>
          </w:p>
        </w:tc>
        <w:tc>
          <w:tcPr>
            <w:tcW w:w="765" w:type="dxa"/>
            <w:tcBorders>
              <w:top w:val="nil"/>
              <w:bottom w:val="nil"/>
            </w:tcBorders>
            <w:vAlign w:val="center"/>
          </w:tcPr>
          <w:p w14:paraId="30737172">
            <w:pPr>
              <w:pStyle w:val="53"/>
              <w:widowControl w:val="0"/>
              <w:ind w:firstLine="0" w:firstLineChars="0"/>
              <w:jc w:val="center"/>
            </w:pPr>
            <w:r>
              <w:t>K</w:t>
            </w:r>
          </w:p>
        </w:tc>
        <w:tc>
          <w:tcPr>
            <w:tcW w:w="1792" w:type="dxa"/>
            <w:tcBorders>
              <w:top w:val="nil"/>
              <w:bottom w:val="nil"/>
            </w:tcBorders>
            <w:vAlign w:val="center"/>
          </w:tcPr>
          <w:p w14:paraId="57D3EEEA">
            <w:pPr>
              <w:pStyle w:val="53"/>
              <w:widowControl w:val="0"/>
              <w:ind w:firstLine="0" w:firstLineChars="0"/>
              <w:jc w:val="center"/>
            </w:pPr>
            <w:r>
              <w:t>每日</w:t>
            </w:r>
          </w:p>
        </w:tc>
        <w:tc>
          <w:tcPr>
            <w:tcW w:w="1390" w:type="dxa"/>
            <w:tcBorders>
              <w:top w:val="nil"/>
              <w:bottom w:val="nil"/>
            </w:tcBorders>
            <w:vAlign w:val="center"/>
          </w:tcPr>
          <w:p w14:paraId="7881724D">
            <w:pPr>
              <w:pStyle w:val="53"/>
              <w:widowControl w:val="0"/>
              <w:ind w:firstLine="0" w:firstLineChars="0"/>
              <w:jc w:val="center"/>
            </w:pPr>
            <w:r>
              <w:t>990m</w:t>
            </w:r>
          </w:p>
        </w:tc>
        <w:tc>
          <w:tcPr>
            <w:tcW w:w="1989" w:type="dxa"/>
            <w:tcBorders>
              <w:top w:val="nil"/>
              <w:bottom w:val="nil"/>
            </w:tcBorders>
            <w:vAlign w:val="center"/>
          </w:tcPr>
          <w:p w14:paraId="190AF860">
            <w:pPr>
              <w:pStyle w:val="53"/>
              <w:widowControl w:val="0"/>
              <w:ind w:firstLine="0" w:firstLineChars="0"/>
              <w:jc w:val="center"/>
            </w:pPr>
            <w:r>
              <w:t>MOD11A1</w:t>
            </w:r>
          </w:p>
        </w:tc>
      </w:tr>
      <w:tr w14:paraId="61FB3E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955" w:type="dxa"/>
            <w:tcBorders>
              <w:top w:val="nil"/>
              <w:bottom w:val="single" w:color="auto" w:sz="4" w:space="0"/>
            </w:tcBorders>
            <w:vAlign w:val="center"/>
          </w:tcPr>
          <w:p w14:paraId="43B086F4">
            <w:pPr>
              <w:pStyle w:val="53"/>
              <w:widowControl w:val="0"/>
              <w:ind w:firstLine="0" w:firstLineChars="0"/>
              <w:jc w:val="center"/>
            </w:pPr>
            <w:r>
              <w:t>标签数据</w:t>
            </w:r>
          </w:p>
        </w:tc>
        <w:tc>
          <w:tcPr>
            <w:tcW w:w="1350" w:type="dxa"/>
            <w:tcBorders>
              <w:top w:val="nil"/>
              <w:bottom w:val="single" w:color="auto" w:sz="4" w:space="0"/>
            </w:tcBorders>
            <w:vAlign w:val="center"/>
          </w:tcPr>
          <w:p w14:paraId="66361DB9">
            <w:pPr>
              <w:pStyle w:val="53"/>
              <w:widowControl w:val="0"/>
              <w:ind w:firstLine="0" w:firstLineChars="0"/>
              <w:jc w:val="center"/>
            </w:pPr>
            <w:r>
              <w:t>LST 30m</w:t>
            </w:r>
          </w:p>
        </w:tc>
        <w:tc>
          <w:tcPr>
            <w:tcW w:w="765" w:type="dxa"/>
            <w:tcBorders>
              <w:top w:val="nil"/>
              <w:bottom w:val="single" w:color="auto" w:sz="4" w:space="0"/>
            </w:tcBorders>
            <w:vAlign w:val="center"/>
          </w:tcPr>
          <w:p w14:paraId="451F2F4D">
            <w:pPr>
              <w:pStyle w:val="53"/>
              <w:widowControl w:val="0"/>
              <w:ind w:firstLine="0" w:firstLineChars="0"/>
              <w:jc w:val="center"/>
            </w:pPr>
            <w:r>
              <w:t>K</w:t>
            </w:r>
          </w:p>
        </w:tc>
        <w:tc>
          <w:tcPr>
            <w:tcW w:w="1792" w:type="dxa"/>
            <w:tcBorders>
              <w:top w:val="nil"/>
              <w:bottom w:val="single" w:color="auto" w:sz="4" w:space="0"/>
            </w:tcBorders>
            <w:vAlign w:val="center"/>
          </w:tcPr>
          <w:p w14:paraId="586688CB">
            <w:pPr>
              <w:pStyle w:val="53"/>
              <w:widowControl w:val="0"/>
              <w:ind w:firstLine="0" w:firstLineChars="0"/>
              <w:jc w:val="center"/>
            </w:pPr>
            <w:r>
              <w:t>16天</w:t>
            </w:r>
          </w:p>
        </w:tc>
        <w:tc>
          <w:tcPr>
            <w:tcW w:w="1390" w:type="dxa"/>
            <w:tcBorders>
              <w:top w:val="nil"/>
              <w:bottom w:val="single" w:color="auto" w:sz="4" w:space="0"/>
            </w:tcBorders>
            <w:vAlign w:val="center"/>
          </w:tcPr>
          <w:p w14:paraId="709ABC32">
            <w:pPr>
              <w:pStyle w:val="53"/>
              <w:widowControl w:val="0"/>
              <w:ind w:firstLine="0" w:firstLineChars="0"/>
              <w:jc w:val="center"/>
            </w:pPr>
            <w:r>
              <w:t>30m</w:t>
            </w:r>
          </w:p>
        </w:tc>
        <w:tc>
          <w:tcPr>
            <w:tcW w:w="1989" w:type="dxa"/>
            <w:tcBorders>
              <w:top w:val="nil"/>
              <w:bottom w:val="single" w:color="auto" w:sz="4" w:space="0"/>
            </w:tcBorders>
            <w:vAlign w:val="center"/>
          </w:tcPr>
          <w:p w14:paraId="7B32ABF1">
            <w:pPr>
              <w:pStyle w:val="53"/>
              <w:widowControl w:val="0"/>
              <w:ind w:firstLine="0" w:firstLineChars="0"/>
              <w:jc w:val="center"/>
            </w:pPr>
            <w:r>
              <w:t>Landsat ST_B10</w:t>
            </w:r>
          </w:p>
        </w:tc>
      </w:tr>
    </w:tbl>
    <w:p w14:paraId="68DCB36F">
      <w:pPr>
        <w:pStyle w:val="49"/>
        <w:ind w:firstLine="480"/>
      </w:pPr>
      <w:r>
        <w:t>在使用训练后的模型进行预测时，LST预测可表示为公式(5)的形式：</w:t>
      </w:r>
    </w:p>
    <w:p w14:paraId="75DC9E0F">
      <w:pPr>
        <w:pStyle w:val="52"/>
      </w:pPr>
      <w:r>
        <w:rPr>
          <w:position w:val="-14"/>
        </w:rPr>
        <w:tab/>
      </w:r>
      <m:oMath>
        <m:sSub>
          <m:sSubPr>
            <m:ctrlPr>
              <w:rPr>
                <w:rFonts w:hAnsi="Cambria Math"/>
              </w:rPr>
            </m:ctrlPr>
          </m:sSubPr>
          <m:e>
            <m:r>
              <m:rPr/>
              <w:rPr>
                <w:rFonts w:hAnsi="Cambria Math"/>
              </w:rPr>
              <m:t>Y</m:t>
            </m:r>
            <m:ctrlPr>
              <w:rPr>
                <w:rFonts w:hAnsi="Cambria Math"/>
              </w:rPr>
            </m:ctrlPr>
          </m:e>
          <m:sub>
            <m:r>
              <m:rPr/>
              <w:rPr>
                <w:rFonts w:hAnsi="Cambria Math"/>
              </w:rPr>
              <m:t>tij</m:t>
            </m:r>
            <m:ctrlPr>
              <w:rPr>
                <w:rFonts w:hAnsi="Cambria Math"/>
              </w:rPr>
            </m:ctrlPr>
          </m:sub>
        </m:sSub>
        <m:r>
          <m:rPr/>
          <w:rPr>
            <w:rFonts w:hAnsi="Cambria Math"/>
          </w:rPr>
          <m:t>=K</m:t>
        </m:r>
        <m:d>
          <m:dPr>
            <m:begChr m:val="["/>
            <m:endChr m:val=""/>
            <m:ctrlPr>
              <w:rPr>
                <w:rFonts w:hAnsi="Cambria Math"/>
              </w:rPr>
            </m:ctrlPr>
          </m:dPr>
          <m:e>
            <m:r>
              <m:rPr/>
              <w:rPr>
                <w:rFonts w:hAnsi="Cambria Math"/>
              </w:rPr>
              <m:t>NDV</m:t>
            </m:r>
            <m:sSub>
              <m:sSubPr>
                <m:ctrlPr>
                  <w:rPr>
                    <w:rFonts w:hAnsi="Cambria Math"/>
                  </w:rPr>
                </m:ctrlPr>
              </m:sSubPr>
              <m:e>
                <m:r>
                  <m:rPr/>
                  <w:rPr>
                    <w:rFonts w:hAnsi="Cambria Math"/>
                  </w:rPr>
                  <m:t>I</m:t>
                </m:r>
                <m:ctrlPr>
                  <w:rPr>
                    <w:rFonts w:hAnsi="Cambria Math"/>
                  </w:rPr>
                </m:ctrlPr>
              </m:e>
              <m:sub>
                <m:r>
                  <m:rPr/>
                  <w:rPr>
                    <w:rFonts w:hAnsi="Cambria Math"/>
                  </w:rPr>
                  <m:t>ti</m:t>
                </m:r>
                <m:ctrlPr>
                  <w:rPr>
                    <w:rFonts w:hAnsi="Cambria Math"/>
                  </w:rPr>
                </m:ctrlPr>
              </m:sub>
            </m:sSub>
            <m:r>
              <m:rPr/>
              <w:rPr>
                <w:rFonts w:hAnsi="Cambria Math"/>
              </w:rPr>
              <m:t>,LC</m:t>
            </m:r>
            <m:sSub>
              <m:sSubPr>
                <m:ctrlPr>
                  <w:rPr>
                    <w:rFonts w:hAnsi="Cambria Math"/>
                  </w:rPr>
                </m:ctrlPr>
              </m:sSubPr>
              <m:e>
                <m:r>
                  <m:rPr/>
                  <w:rPr>
                    <w:rFonts w:hAnsi="Cambria Math"/>
                  </w:rPr>
                  <m:t>D</m:t>
                </m:r>
                <m:ctrlPr>
                  <w:rPr>
                    <w:rFonts w:hAnsi="Cambria Math"/>
                  </w:rPr>
                </m:ctrlPr>
              </m:e>
              <m:sub>
                <m:r>
                  <m:rPr/>
                  <w:rPr>
                    <w:rFonts w:hAnsi="Cambria Math"/>
                  </w:rPr>
                  <m:t>t</m:t>
                </m:r>
                <m:ctrlPr>
                  <w:rPr>
                    <w:rFonts w:hAnsi="Cambria Math"/>
                  </w:rPr>
                </m:ctrlPr>
              </m:sub>
            </m:sSub>
            <m:r>
              <m:rPr/>
              <w:rPr>
                <w:rFonts w:hAnsi="Cambria Math"/>
              </w:rPr>
              <m:t>,</m:t>
            </m:r>
            <m:ctrlPr>
              <w:rPr>
                <w:rFonts w:hAnsi="Cambria Math"/>
              </w:rPr>
            </m:ctrlPr>
          </m:e>
        </m:d>
        <m:d>
          <m:dPr>
            <m:begChr m:val=""/>
            <m:endChr m:val="]"/>
            <m:ctrlPr>
              <w:rPr>
                <w:rFonts w:hAnsi="Cambria Math"/>
              </w:rPr>
            </m:ctrlPr>
          </m:dPr>
          <m:e>
            <m:r>
              <m:rPr/>
              <w:rPr>
                <w:rFonts w:hAnsi="Cambria Math"/>
              </w:rPr>
              <m:t>MODI</m:t>
            </m:r>
            <m:sSub>
              <m:sSubPr>
                <m:ctrlPr>
                  <w:rPr>
                    <w:rFonts w:hAnsi="Cambria Math"/>
                  </w:rPr>
                </m:ctrlPr>
              </m:sSubPr>
              <m:e>
                <m:r>
                  <m:rPr/>
                  <w:rPr>
                    <w:rFonts w:hAnsi="Cambria Math"/>
                  </w:rPr>
                  <m:t>S</m:t>
                </m:r>
                <m:ctrlPr>
                  <w:rPr>
                    <w:rFonts w:hAnsi="Cambria Math"/>
                  </w:rPr>
                </m:ctrlPr>
              </m:e>
              <m:sub>
                <m:r>
                  <m:rPr/>
                  <w:rPr>
                    <w:rFonts w:hAnsi="Cambria Math"/>
                  </w:rPr>
                  <m:t>tij</m:t>
                </m:r>
                <m:ctrlPr>
                  <w:rPr>
                    <w:rFonts w:hAnsi="Cambria Math"/>
                  </w:rPr>
                </m:ctrlPr>
              </m:sub>
            </m:sSub>
            <m:ctrlPr>
              <w:rPr>
                <w:rFonts w:hAnsi="Cambria Math"/>
              </w:rPr>
            </m:ctrlPr>
          </m:e>
        </m:d>
      </m:oMath>
      <w:r>
        <w:rPr>
          <w:position w:val="-12"/>
        </w:rPr>
        <w:tab/>
      </w:r>
      <w:r>
        <w:t>(3)</w:t>
      </w:r>
    </w:p>
    <w:p w14:paraId="2BA8A581">
      <w:pPr>
        <w:pStyle w:val="49"/>
        <w:ind w:firstLine="480"/>
      </w:pPr>
      <w:r>
        <w:t>式中</w:t>
      </w:r>
      <w:r>
        <w:rPr>
          <w:i/>
          <w:iCs/>
        </w:rPr>
        <w:t>Y</w:t>
      </w:r>
      <w:r>
        <w:rPr>
          <w:i/>
          <w:iCs/>
          <w:vertAlign w:val="subscript"/>
        </w:rPr>
        <w:t>tij</w:t>
      </w:r>
      <w:r>
        <w:t>为第t年第i月第j日</w:t>
      </w:r>
      <w:r>
        <w:rPr>
          <w:rFonts w:hint="eastAsia"/>
        </w:rPr>
        <w:t xml:space="preserve"> </w:t>
      </w:r>
      <w:r>
        <w:t>LST</w:t>
      </w:r>
      <w:r>
        <w:rPr>
          <w:rFonts w:hint="eastAsia"/>
        </w:rPr>
        <w:t xml:space="preserve"> </w:t>
      </w:r>
      <w:r>
        <w:t>30m数据，</w:t>
      </w:r>
      <w:r>
        <w:rPr>
          <w:i/>
          <w:iCs/>
        </w:rPr>
        <w:t>K</w:t>
      </w:r>
      <w:r>
        <w:t xml:space="preserve">为训练得到的集成机器学习算法， </w:t>
      </w:r>
      <m:oMath>
        <m:sSub>
          <m:sSubPr>
            <m:ctrlPr>
              <w:rPr>
                <w:rFonts w:ascii="Cambria Math" w:hAnsi="Cambria Math"/>
                <w:i/>
                <w:iCs/>
              </w:rPr>
            </m:ctrlPr>
          </m:sSubPr>
          <m:e>
            <m:r>
              <m:rPr/>
              <w:rPr>
                <w:rFonts w:ascii="Cambria Math" w:hAnsi="Cambria Math"/>
              </w:rPr>
              <m:t>NDVI</m:t>
            </m:r>
            <m:ctrlPr>
              <w:rPr>
                <w:rFonts w:ascii="Cambria Math" w:hAnsi="Cambria Math"/>
                <w:i/>
                <w:iCs/>
              </w:rPr>
            </m:ctrlPr>
          </m:e>
          <m:sub>
            <m:r>
              <m:rPr/>
              <w:rPr>
                <w:rFonts w:ascii="Cambria Math" w:hAnsi="Cambria Math"/>
              </w:rPr>
              <m:t>ti</m:t>
            </m:r>
            <m:ctrlPr>
              <w:rPr>
                <w:rFonts w:ascii="Cambria Math" w:hAnsi="Cambria Math"/>
                <w:i/>
                <w:iCs/>
              </w:rPr>
            </m:ctrlPr>
          </m:sub>
        </m:sSub>
      </m:oMath>
      <w:r>
        <w:t>为第t年第i月的NDVI</w:t>
      </w:r>
      <w:r>
        <w:rPr>
          <w:rFonts w:hint="eastAsia"/>
        </w:rPr>
        <w:t xml:space="preserve"> 30m</w:t>
      </w:r>
      <w:r>
        <w:t>数据，</w:t>
      </w:r>
      <m:oMath>
        <m:sSub>
          <m:sSubPr>
            <m:ctrlPr>
              <w:rPr>
                <w:rFonts w:ascii="Cambria Math" w:hAnsi="Cambria Math"/>
                <w:i/>
                <w:iCs/>
              </w:rPr>
            </m:ctrlPr>
          </m:sSubPr>
          <m:e>
            <m:r>
              <m:rPr/>
              <w:rPr>
                <w:rFonts w:ascii="Cambria Math" w:hAnsi="Cambria Math"/>
              </w:rPr>
              <m:t>LCD</m:t>
            </m:r>
            <m:ctrlPr>
              <w:rPr>
                <w:rFonts w:ascii="Cambria Math" w:hAnsi="Cambria Math"/>
                <w:i/>
                <w:iCs/>
              </w:rPr>
            </m:ctrlPr>
          </m:e>
          <m:sub>
            <m:r>
              <m:rPr/>
              <w:rPr>
                <w:rFonts w:ascii="Cambria Math" w:hAnsi="Cambria Math"/>
              </w:rPr>
              <m:t>t</m:t>
            </m:r>
            <m:ctrlPr>
              <w:rPr>
                <w:rFonts w:ascii="Cambria Math" w:hAnsi="Cambria Math"/>
                <w:i/>
                <w:iCs/>
              </w:rPr>
            </m:ctrlPr>
          </m:sub>
        </m:sSub>
      </m:oMath>
      <w:r>
        <w:t>为第t年的</w:t>
      </w:r>
      <w:r>
        <w:rPr>
          <w:rFonts w:hint="eastAsia"/>
        </w:rPr>
        <w:t>LCD 30m</w:t>
      </w:r>
      <w:r>
        <w:t>据，</w:t>
      </w:r>
      <m:oMath>
        <m:sSub>
          <m:sSubPr>
            <m:ctrlPr>
              <w:rPr>
                <w:rFonts w:ascii="Cambria Math" w:hAnsi="Cambria Math"/>
                <w:i/>
                <w:iCs/>
              </w:rPr>
            </m:ctrlPr>
          </m:sSubPr>
          <m:e>
            <m:r>
              <m:rPr/>
              <w:rPr>
                <w:rFonts w:ascii="Cambria Math" w:hAnsi="Cambria Math"/>
              </w:rPr>
              <m:t>MODIS</m:t>
            </m:r>
            <m:ctrlPr>
              <w:rPr>
                <w:rFonts w:ascii="Cambria Math" w:hAnsi="Cambria Math"/>
                <w:i/>
                <w:iCs/>
              </w:rPr>
            </m:ctrlPr>
          </m:e>
          <m:sub>
            <m:r>
              <m:rPr/>
              <w:rPr>
                <w:rFonts w:ascii="Cambria Math" w:hAnsi="Cambria Math"/>
              </w:rPr>
              <m:t>tij</m:t>
            </m:r>
            <m:ctrlPr>
              <w:rPr>
                <w:rFonts w:ascii="Cambria Math" w:hAnsi="Cambria Math"/>
                <w:i/>
                <w:iCs/>
              </w:rPr>
            </m:ctrlPr>
          </m:sub>
        </m:sSub>
      </m:oMath>
      <w:r>
        <w:t>为第t年第i月第j日LST</w:t>
      </w:r>
      <w:r>
        <w:rPr>
          <w:rFonts w:hint="eastAsia"/>
        </w:rPr>
        <w:t xml:space="preserve"> 990m</w:t>
      </w:r>
      <w:r>
        <w:t>数据。</w:t>
      </w:r>
    </w:p>
    <w:p w14:paraId="7FE209AB">
      <w:pPr>
        <w:pStyle w:val="47"/>
      </w:pPr>
      <w:bookmarkStart w:id="44" w:name="_Toc195025369"/>
      <w:bookmarkStart w:id="45" w:name="_Toc194183186"/>
      <w:r>
        <w:t>三种集成式机器学习算法</w:t>
      </w:r>
      <w:bookmarkEnd w:id="44"/>
      <w:bookmarkEnd w:id="45"/>
    </w:p>
    <w:p w14:paraId="1D99F416">
      <w:pPr>
        <w:pStyle w:val="49"/>
        <w:ind w:firstLine="480"/>
      </w:pPr>
      <w:r>
        <w:t>随机森林算法</w:t>
      </w:r>
      <w:r>
        <w:rPr>
          <w:rFonts w:hint="eastAsia"/>
        </w:rPr>
        <w:t>（RF）</w:t>
      </w:r>
      <w:r>
        <w:rPr>
          <w:vertAlign w:val="superscript"/>
        </w:rPr>
        <w:fldChar w:fldCharType="begin"/>
      </w:r>
      <w:r>
        <w:rPr>
          <w:vertAlign w:val="superscript"/>
        </w:rPr>
        <w:instrText xml:space="preserve"> </w:instrText>
      </w:r>
      <w:r>
        <w:rPr>
          <w:rFonts w:hint="eastAsia"/>
          <w:vertAlign w:val="superscript"/>
        </w:rPr>
        <w:instrText xml:space="preserve">REF _Ref194176646 \r \h</w:instrText>
      </w:r>
      <w:r>
        <w:rPr>
          <w:vertAlign w:val="superscript"/>
        </w:rPr>
        <w:instrText xml:space="preserve"> </w:instrText>
      </w:r>
      <w:r>
        <w:rPr>
          <w:vertAlign w:val="superscript"/>
        </w:rPr>
        <w:fldChar w:fldCharType="separate"/>
      </w:r>
      <w:r>
        <w:rPr>
          <w:vertAlign w:val="superscript"/>
        </w:rPr>
        <w:t>[27]</w:t>
      </w:r>
      <w:r>
        <w:rPr>
          <w:vertAlign w:val="superscript"/>
        </w:rPr>
        <w:fldChar w:fldCharType="end"/>
      </w:r>
      <w:r>
        <w:t>是一种基于决策树的集成式机器学习算法</w:t>
      </w:r>
      <w:r>
        <w:rPr>
          <w:vertAlign w:val="superscript"/>
        </w:rPr>
        <w:fldChar w:fldCharType="begin"/>
      </w:r>
      <w:r>
        <w:rPr>
          <w:vertAlign w:val="superscript"/>
        </w:rPr>
        <w:instrText xml:space="preserve"> REF _Ref194176655 \r \h  \* MERGEFORMAT </w:instrText>
      </w:r>
      <w:r>
        <w:rPr>
          <w:vertAlign w:val="superscript"/>
        </w:rPr>
        <w:fldChar w:fldCharType="separate"/>
      </w:r>
      <w:r>
        <w:rPr>
          <w:vertAlign w:val="superscript"/>
        </w:rPr>
        <w:t>[28]</w:t>
      </w:r>
      <w:r>
        <w:rPr>
          <w:vertAlign w:val="superscript"/>
        </w:rPr>
        <w:fldChar w:fldCharType="end"/>
      </w:r>
      <w:r>
        <w:rPr>
          <w:rFonts w:hint="eastAsia"/>
        </w:rPr>
        <w:t>，具有较高的稳定性</w:t>
      </w:r>
      <w:r>
        <w:rPr>
          <w:vertAlign w:val="superscript"/>
        </w:rPr>
        <w:fldChar w:fldCharType="begin"/>
      </w:r>
      <w:r>
        <w:rPr>
          <w:vertAlign w:val="superscript"/>
        </w:rPr>
        <w:instrText xml:space="preserve"> </w:instrText>
      </w:r>
      <w:r>
        <w:rPr>
          <w:rFonts w:hint="eastAsia"/>
          <w:vertAlign w:val="superscript"/>
        </w:rPr>
        <w:instrText xml:space="preserve">REF _Ref194176737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，算法可以简单的概括为三个主要步骤：特征选择、决策树生成、融合。RF随机选择不同的特征生成不同的决策树对样本进行预测，对所有决策树的组合预测取平均值得到最终结果。</w:t>
      </w:r>
    </w:p>
    <w:p w14:paraId="3635B959">
      <w:pPr>
        <w:pStyle w:val="49"/>
        <w:ind w:firstLine="480"/>
      </w:pPr>
      <w:r>
        <w:t>XGBoost和CatBoost均是梯度提升决策树算法（GBDT）的变种</w:t>
      </w:r>
      <w:r>
        <w:rPr>
          <w:rFonts w:hint="eastAsia"/>
        </w:rPr>
        <w:t>，均</w:t>
      </w:r>
      <w:r>
        <w:t>支持并行计算</w:t>
      </w:r>
      <w:r>
        <w:rPr>
          <w:vertAlign w:val="superscript"/>
        </w:rPr>
        <w:fldChar w:fldCharType="begin"/>
      </w:r>
      <w:r>
        <w:rPr>
          <w:vertAlign w:val="superscript"/>
        </w:rPr>
        <w:instrText xml:space="preserve"> REF _Ref194176750 \r \h </w:instrText>
      </w:r>
      <w:r>
        <w:rPr>
          <w:vertAlign w:val="superscript"/>
        </w:rPr>
        <w:fldChar w:fldCharType="separate"/>
      </w:r>
      <w:r>
        <w:rPr>
          <w:vertAlign w:val="superscript"/>
        </w:rPr>
        <w:t>[30]</w:t>
      </w:r>
      <w:r>
        <w:rPr>
          <w:vertAlign w:val="superscript"/>
        </w:rPr>
        <w:fldChar w:fldCharType="end"/>
      </w:r>
      <w:r>
        <w:rPr>
          <w:rFonts w:hint="eastAsia"/>
        </w:rPr>
        <w:t>。GBDT是一种迭代求解的算法，首先预先定义一棵树进行预测，再定义一颗新的树将残差作为目标进行预测，依次类推，每一颗新的树都在纠正前一棵树的残差，最终通过树的组合得到最终的预测结果，这样每一刻树均依赖前一棵树，说明GBDT是一种集成式的机器学习算法。CatBoost拥有比一般的GBDT更快的计算速度，同样也支持并行计算，这使得计算速度进一步加快。除此之外，CatBoost对分类特征有着独特的处理方式，它直接集成了对分类特征的处理方法，并着重于使用排列技术处理分类特征</w:t>
      </w:r>
      <w:r>
        <w:rPr>
          <w:vertAlign w:val="superscript"/>
        </w:rPr>
        <w:fldChar w:fldCharType="begin"/>
      </w:r>
      <w:r>
        <w:rPr>
          <w:vertAlign w:val="superscript"/>
        </w:rPr>
        <w:instrText xml:space="preserve"> </w:instrText>
      </w:r>
      <w:r>
        <w:rPr>
          <w:rFonts w:hint="eastAsia"/>
          <w:vertAlign w:val="superscript"/>
        </w:rPr>
        <w:instrText xml:space="preserve">REF _Ref194176529 \r \h</w:instrText>
      </w:r>
      <w:r>
        <w:rPr>
          <w:vertAlign w:val="superscript"/>
        </w:rPr>
        <w:instrText xml:space="preserve"> </w:instrText>
      </w:r>
      <w:r>
        <w:rPr>
          <w:vertAlign w:val="superscript"/>
        </w:rPr>
        <w:fldChar w:fldCharType="separate"/>
      </w:r>
      <w:r>
        <w:rPr>
          <w:vertAlign w:val="superscript"/>
        </w:rPr>
        <w:t>[26]</w:t>
      </w:r>
      <w:r>
        <w:rPr>
          <w:vertAlign w:val="superscript"/>
        </w:rPr>
        <w:fldChar w:fldCharType="end"/>
      </w:r>
      <w:r>
        <w:rPr>
          <w:rFonts w:hint="eastAsia"/>
        </w:rPr>
        <w:t>。在具体的CatBoost算法的实现中，它会计算每种类别的目标平均值，结果将辅助最终的目标值预测</w:t>
      </w:r>
      <w:r>
        <w:rPr>
          <w:vertAlign w:val="superscript"/>
        </w:rPr>
        <w:fldChar w:fldCharType="begin"/>
      </w:r>
      <w:r>
        <w:rPr>
          <w:vertAlign w:val="superscript"/>
        </w:rPr>
        <w:instrText xml:space="preserve"> </w:instrText>
      </w:r>
      <w:r>
        <w:rPr>
          <w:rFonts w:hint="eastAsia"/>
          <w:vertAlign w:val="superscript"/>
        </w:rPr>
        <w:instrText xml:space="preserve">REF _Ref194176750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，这样虽然可以更好的处理类型数据，但对于遥感中分类不精确的类型数据会造成灾难性的后果。</w:t>
      </w:r>
    </w:p>
    <w:p w14:paraId="46145E81">
      <w:pPr>
        <w:pStyle w:val="49"/>
        <w:ind w:firstLine="480"/>
      </w:pPr>
      <w:r>
        <w:rPr>
          <w:rFonts w:hint="eastAsia"/>
        </w:rPr>
        <w:t>XGB</w:t>
      </w:r>
      <w:r>
        <w:t>oost</w:t>
      </w:r>
      <w:r>
        <w:rPr>
          <w:rFonts w:hint="eastAsia"/>
        </w:rPr>
        <w:t>的基本思想与GBDT</w:t>
      </w:r>
      <w:r>
        <w:t>相似，但</w:t>
      </w:r>
      <w:r>
        <w:rPr>
          <w:rFonts w:hint="eastAsia"/>
        </w:rPr>
        <w:t>XGB</w:t>
      </w:r>
      <w:r>
        <w:t>oost创新型的</w:t>
      </w:r>
      <w:r>
        <w:rPr>
          <w:rFonts w:hint="eastAsia"/>
        </w:rPr>
        <w:t>在损失函数的基础上加入了</w:t>
      </w:r>
      <w:r>
        <w:t>正则</w:t>
      </w:r>
      <w:r>
        <w:rPr>
          <w:rFonts w:hint="eastAsia"/>
        </w:rPr>
        <w:t>项</w:t>
      </w:r>
      <w:r>
        <w:t>，</w:t>
      </w:r>
      <w:r>
        <w:rPr>
          <w:rFonts w:hint="eastAsia"/>
        </w:rPr>
        <w:t>这使得XGB</w:t>
      </w:r>
      <w:r>
        <w:t>oost</w:t>
      </w:r>
      <w:r>
        <w:rPr>
          <w:rFonts w:hint="eastAsia"/>
        </w:rPr>
        <w:t>在模型计算速度上有了极大的飞跃，同时正则化也很好的简化了模型并减轻了模型的过拟合，同时XGB</w:t>
      </w:r>
      <w:r>
        <w:t>oost也利用</w:t>
      </w:r>
      <w:r>
        <w:rPr>
          <w:rFonts w:hint="eastAsia"/>
        </w:rPr>
        <w:t>二阶泰勒公式的展开很好的优化了损失函数，提高了计算的精度，除此之外，由于它采用了B</w:t>
      </w:r>
      <w:r>
        <w:t>locks存储结构，这样使得训练时支持了并行</w:t>
      </w:r>
      <w:r>
        <w:rPr>
          <w:rFonts w:hint="eastAsia"/>
        </w:rPr>
        <w:t>计算，大大提升了计算速度</w:t>
      </w:r>
      <w:r>
        <w:rPr>
          <w:vertAlign w:val="superscript"/>
        </w:rPr>
        <w:fldChar w:fldCharType="begin"/>
      </w:r>
      <w:r>
        <w:rPr>
          <w:vertAlign w:val="superscript"/>
        </w:rPr>
        <w:instrText xml:space="preserve"> </w:instrText>
      </w:r>
      <w:r>
        <w:rPr>
          <w:rFonts w:hint="eastAsia"/>
          <w:vertAlign w:val="superscript"/>
        </w:rPr>
        <w:instrText xml:space="preserve">REF _Ref194176750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。值得注意的是，XGB</w:t>
      </w:r>
      <w:r>
        <w:t>oost算法首先会</w:t>
      </w:r>
      <w:r>
        <w:rPr>
          <w:rFonts w:hint="eastAsia"/>
        </w:rPr>
        <w:t>处理数据的缺失值和异常值，这样虽然可用使得模型具有更好的稳定性并减小过拟合，但这也同样会造成一些问题。</w:t>
      </w:r>
      <w:r>
        <w:t>XGBoost算法加入了正则项，大幅提升了模型的训练速度和减轻了过拟合。CatBoost算法着重于使用排列技术处理分类特征</w:t>
      </w:r>
      <w:r>
        <w:rPr>
          <w:vertAlign w:val="superscript"/>
        </w:rPr>
        <w:fldChar w:fldCharType="begin"/>
      </w:r>
      <w:r>
        <w:rPr>
          <w:vertAlign w:val="superscript"/>
        </w:rPr>
        <w:instrText xml:space="preserve"> REF _Ref194176818 \r \h  \* MERGEFORMAT </w:instrText>
      </w:r>
      <w:r>
        <w:rPr>
          <w:vertAlign w:val="superscript"/>
        </w:rPr>
        <w:fldChar w:fldCharType="separate"/>
      </w:r>
      <w:r>
        <w:rPr>
          <w:vertAlign w:val="superscript"/>
        </w:rPr>
        <w:t>[31]</w:t>
      </w:r>
      <w:r>
        <w:rPr>
          <w:vertAlign w:val="superscript"/>
        </w:rPr>
        <w:fldChar w:fldCharType="end"/>
      </w:r>
      <w:r>
        <w:t>。</w:t>
      </w:r>
      <w:r>
        <w:rPr>
          <w:rFonts w:hint="eastAsia"/>
        </w:rPr>
        <w:t>本研究将为算法设置四种参数：决策树的数量、每颗树的最大深度、</w:t>
      </w:r>
      <w:r>
        <w:t>节点分割</w:t>
      </w:r>
      <w:r>
        <w:rPr>
          <w:rFonts w:hint="eastAsia"/>
        </w:rPr>
        <w:t>时</w:t>
      </w:r>
      <w:r>
        <w:t>拥有的最小样本数</w:t>
      </w:r>
      <w:r>
        <w:rPr>
          <w:rFonts w:hint="eastAsia"/>
        </w:rPr>
        <w:t>、终节点的最小样本数。增加决策树的数量会提高最终模型的性能和稳定性，但也会使得模型出现过拟合，为了防止模型的过拟合则需要合理的设置每棵树的最大深度和节点</w:t>
      </w:r>
      <w:r>
        <w:t>分割</w:t>
      </w:r>
      <w:r>
        <w:rPr>
          <w:rFonts w:hint="eastAsia"/>
        </w:rPr>
        <w:t>时</w:t>
      </w:r>
      <w:r>
        <w:t>拥有的最小样本数</w:t>
      </w:r>
      <w:r>
        <w:rPr>
          <w:rFonts w:hint="eastAsia"/>
        </w:rPr>
        <w:t>，而设置终节点的最小样本树则是为了提高模型的泛化能力，除此之外，为了加快计算速度，将一次性使用所有可用的CPU核心进行计算</w:t>
      </w:r>
      <w:r>
        <w:t>，调参结果见</w:t>
      </w:r>
      <w:r>
        <w:fldChar w:fldCharType="begin"/>
      </w:r>
      <w:r>
        <w:instrText xml:space="preserve"> REF _Ref10065 \h </w:instrText>
      </w:r>
      <w:r>
        <w:fldChar w:fldCharType="separate"/>
      </w:r>
      <w:r>
        <w:t>表2</w:t>
      </w:r>
      <w:r>
        <w:fldChar w:fldCharType="end"/>
      </w:r>
      <w:r>
        <w:rPr>
          <w:rFonts w:hint="eastAsia"/>
        </w:rPr>
        <w:t>、</w:t>
      </w:r>
      <w:r>
        <w:fldChar w:fldCharType="begin"/>
      </w:r>
      <w:r>
        <w:instrText xml:space="preserve"> REF _Ref3391 \h </w:instrText>
      </w:r>
      <w:r>
        <w:fldChar w:fldCharType="separate"/>
      </w:r>
      <w:r>
        <w:t>表 3</w:t>
      </w:r>
      <w:r>
        <w:fldChar w:fldCharType="end"/>
      </w:r>
      <w:r>
        <w:t>所示。</w:t>
      </w:r>
    </w:p>
    <w:p w14:paraId="167A462B">
      <w:pPr>
        <w:pStyle w:val="51"/>
        <w:ind w:firstLine="422"/>
      </w:pPr>
      <w:bookmarkStart w:id="46" w:name="_Ref10065"/>
      <w:r>
        <w:t>表</w:t>
      </w:r>
      <w:r>
        <w:fldChar w:fldCharType="begin"/>
      </w:r>
      <w:r>
        <w:instrText xml:space="preserve"> SEQ 表 \* ARABIC </w:instrText>
      </w:r>
      <w:r>
        <w:fldChar w:fldCharType="separate"/>
      </w:r>
      <w:r>
        <w:t>2</w:t>
      </w:r>
      <w:r>
        <w:fldChar w:fldCharType="end"/>
      </w:r>
      <w:bookmarkEnd w:id="46"/>
      <w:r>
        <w:t xml:space="preserve"> 随机森林算法参数</w:t>
      </w:r>
    </w:p>
    <w:tbl>
      <w:tblPr>
        <w:tblStyle w:val="2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58"/>
        <w:gridCol w:w="1577"/>
      </w:tblGrid>
      <w:tr w14:paraId="1944BB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Borders>
              <w:top w:val="single" w:color="auto" w:sz="4" w:space="0"/>
              <w:bottom w:val="nil"/>
            </w:tcBorders>
          </w:tcPr>
          <w:p w14:paraId="6BE2A826">
            <w:pPr>
              <w:pStyle w:val="53"/>
              <w:widowControl w:val="0"/>
              <w:ind w:firstLine="0" w:firstLineChars="0"/>
              <w:jc w:val="left"/>
            </w:pPr>
            <w:r>
              <w:t>n_estimators(随机树数量)</w:t>
            </w:r>
          </w:p>
        </w:tc>
        <w:tc>
          <w:tcPr>
            <w:tcW w:w="1577" w:type="dxa"/>
            <w:tcBorders>
              <w:top w:val="single" w:color="auto" w:sz="4" w:space="0"/>
              <w:bottom w:val="nil"/>
            </w:tcBorders>
          </w:tcPr>
          <w:p w14:paraId="7159B369">
            <w:pPr>
              <w:pStyle w:val="53"/>
              <w:widowControl w:val="0"/>
              <w:ind w:firstLine="0" w:firstLineChars="0"/>
              <w:jc w:val="left"/>
            </w:pPr>
            <w:r>
              <w:t>200</w:t>
            </w:r>
          </w:p>
        </w:tc>
      </w:tr>
      <w:tr w14:paraId="5FF4AA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Borders>
              <w:top w:val="nil"/>
            </w:tcBorders>
          </w:tcPr>
          <w:p w14:paraId="7CE78C02">
            <w:pPr>
              <w:pStyle w:val="53"/>
              <w:widowControl w:val="0"/>
              <w:ind w:firstLine="0" w:firstLineChars="0"/>
              <w:jc w:val="left"/>
            </w:pPr>
            <w:r>
              <w:t>max_depth(树的最大深度)</w:t>
            </w:r>
          </w:p>
        </w:tc>
        <w:tc>
          <w:tcPr>
            <w:tcW w:w="1577" w:type="dxa"/>
            <w:tcBorders>
              <w:top w:val="nil"/>
            </w:tcBorders>
          </w:tcPr>
          <w:p w14:paraId="59F3258E">
            <w:pPr>
              <w:pStyle w:val="53"/>
              <w:widowControl w:val="0"/>
              <w:ind w:firstLine="0" w:firstLineChars="0"/>
              <w:jc w:val="left"/>
            </w:pPr>
            <w:r>
              <w:t>15</w:t>
            </w:r>
          </w:p>
        </w:tc>
      </w:tr>
      <w:tr w14:paraId="26633F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Pr>
          <w:p w14:paraId="482E8867">
            <w:pPr>
              <w:pStyle w:val="53"/>
              <w:widowControl w:val="0"/>
              <w:ind w:firstLine="0" w:firstLineChars="0"/>
              <w:jc w:val="left"/>
            </w:pPr>
            <w:r>
              <w:t>min_samples_split(节点再划分的最小样本数)</w:t>
            </w:r>
          </w:p>
        </w:tc>
        <w:tc>
          <w:tcPr>
            <w:tcW w:w="1577" w:type="dxa"/>
          </w:tcPr>
          <w:p w14:paraId="3C33B2E8">
            <w:pPr>
              <w:pStyle w:val="53"/>
              <w:widowControl w:val="0"/>
              <w:ind w:firstLine="0" w:firstLineChars="0"/>
              <w:jc w:val="left"/>
            </w:pPr>
            <w:r>
              <w:t>5</w:t>
            </w:r>
          </w:p>
        </w:tc>
      </w:tr>
      <w:tr w14:paraId="1DEC15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Pr>
          <w:p w14:paraId="48938D4A">
            <w:pPr>
              <w:pStyle w:val="53"/>
              <w:widowControl w:val="0"/>
              <w:ind w:firstLine="0" w:firstLineChars="0"/>
              <w:jc w:val="left"/>
            </w:pPr>
            <w:r>
              <w:t>min_samples_leaf(叶节点最小样本数)</w:t>
            </w:r>
          </w:p>
        </w:tc>
        <w:tc>
          <w:tcPr>
            <w:tcW w:w="1577" w:type="dxa"/>
          </w:tcPr>
          <w:p w14:paraId="5FA02659">
            <w:pPr>
              <w:pStyle w:val="53"/>
              <w:widowControl w:val="0"/>
              <w:ind w:firstLine="0" w:firstLineChars="0"/>
              <w:jc w:val="left"/>
            </w:pPr>
            <w:r>
              <w:t>2</w:t>
            </w:r>
          </w:p>
        </w:tc>
      </w:tr>
      <w:tr w14:paraId="6439F2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Pr>
          <w:p w14:paraId="0509470D">
            <w:pPr>
              <w:pStyle w:val="53"/>
              <w:widowControl w:val="0"/>
              <w:ind w:firstLine="0" w:firstLineChars="0"/>
              <w:jc w:val="left"/>
            </w:pPr>
            <w:r>
              <w:t>random_state(随机种子)</w:t>
            </w:r>
          </w:p>
        </w:tc>
        <w:tc>
          <w:tcPr>
            <w:tcW w:w="1577" w:type="dxa"/>
          </w:tcPr>
          <w:p w14:paraId="4FF77B17">
            <w:pPr>
              <w:pStyle w:val="53"/>
              <w:widowControl w:val="0"/>
              <w:ind w:firstLine="0" w:firstLineChars="0"/>
              <w:jc w:val="left"/>
            </w:pPr>
            <w:r>
              <w:t>0</w:t>
            </w:r>
          </w:p>
        </w:tc>
      </w:tr>
      <w:tr w14:paraId="6AB24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858" w:type="dxa"/>
            <w:tcBorders>
              <w:bottom w:val="single" w:color="auto" w:sz="4" w:space="0"/>
            </w:tcBorders>
          </w:tcPr>
          <w:p w14:paraId="1E0AAE7D">
            <w:pPr>
              <w:pStyle w:val="53"/>
              <w:widowControl w:val="0"/>
              <w:ind w:firstLine="0" w:firstLineChars="0"/>
              <w:jc w:val="left"/>
            </w:pPr>
            <w:r>
              <w:t>n_jobs(调用CPU核心数量)</w:t>
            </w:r>
          </w:p>
        </w:tc>
        <w:tc>
          <w:tcPr>
            <w:tcW w:w="1577" w:type="dxa"/>
            <w:tcBorders>
              <w:bottom w:val="single" w:color="auto" w:sz="4" w:space="0"/>
            </w:tcBorders>
          </w:tcPr>
          <w:p w14:paraId="1AD4A45D">
            <w:pPr>
              <w:pStyle w:val="53"/>
              <w:widowControl w:val="0"/>
              <w:ind w:firstLine="0" w:firstLineChars="0"/>
              <w:jc w:val="left"/>
            </w:pPr>
            <w:r>
              <w:t>-1(全部核心)</w:t>
            </w:r>
          </w:p>
        </w:tc>
      </w:tr>
    </w:tbl>
    <w:p w14:paraId="54F5B4DE">
      <w:pPr>
        <w:pStyle w:val="51"/>
        <w:ind w:firstLine="422"/>
      </w:pPr>
      <w:bookmarkStart w:id="47" w:name="_Ref3391"/>
      <w:r>
        <w:t>表</w:t>
      </w:r>
      <w:r>
        <w:fldChar w:fldCharType="begin"/>
      </w:r>
      <w:r>
        <w:instrText xml:space="preserve"> SEQ 表 \* ARABIC </w:instrText>
      </w:r>
      <w:r>
        <w:fldChar w:fldCharType="separate"/>
      </w:r>
      <w:r>
        <w:t>3</w:t>
      </w:r>
      <w:r>
        <w:fldChar w:fldCharType="end"/>
      </w:r>
      <w:bookmarkEnd w:id="47"/>
      <w:r>
        <w:t xml:space="preserve"> XGBoost/CatBoost算法参数</w:t>
      </w:r>
    </w:p>
    <w:tbl>
      <w:tblPr>
        <w:tblStyle w:val="2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51"/>
        <w:gridCol w:w="1529"/>
        <w:gridCol w:w="2933"/>
        <w:gridCol w:w="842"/>
      </w:tblGrid>
      <w:tr w14:paraId="17CD7A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4180" w:type="dxa"/>
            <w:gridSpan w:val="2"/>
            <w:tcBorders>
              <w:top w:val="single" w:color="auto" w:sz="4" w:space="0"/>
              <w:bottom w:val="single" w:color="auto" w:sz="4" w:space="0"/>
              <w:right w:val="single" w:color="auto" w:sz="4" w:space="0"/>
            </w:tcBorders>
          </w:tcPr>
          <w:p w14:paraId="71289A9D">
            <w:pPr>
              <w:pStyle w:val="53"/>
              <w:widowControl w:val="0"/>
              <w:ind w:firstLine="0" w:firstLineChars="0"/>
              <w:jc w:val="left"/>
            </w:pPr>
            <w:r>
              <w:t>XGBoost算法参数</w:t>
            </w:r>
          </w:p>
        </w:tc>
        <w:tc>
          <w:tcPr>
            <w:tcW w:w="3775" w:type="dxa"/>
            <w:gridSpan w:val="2"/>
            <w:tcBorders>
              <w:top w:val="single" w:color="auto" w:sz="4" w:space="0"/>
              <w:left w:val="single" w:color="auto" w:sz="4" w:space="0"/>
              <w:bottom w:val="single" w:color="auto" w:sz="4" w:space="0"/>
            </w:tcBorders>
          </w:tcPr>
          <w:p w14:paraId="3DC05D71">
            <w:pPr>
              <w:pStyle w:val="53"/>
              <w:widowControl w:val="0"/>
              <w:ind w:firstLine="0" w:firstLineChars="0"/>
              <w:jc w:val="left"/>
            </w:pPr>
            <w:r>
              <w:t>CatBoost算法参数</w:t>
            </w:r>
          </w:p>
        </w:tc>
      </w:tr>
      <w:tr w14:paraId="4FBEF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Borders>
              <w:top w:val="single" w:color="auto" w:sz="4" w:space="0"/>
              <w:bottom w:val="nil"/>
            </w:tcBorders>
          </w:tcPr>
          <w:p w14:paraId="40ED5155">
            <w:pPr>
              <w:pStyle w:val="53"/>
              <w:widowControl w:val="0"/>
              <w:ind w:firstLine="0" w:firstLineChars="0"/>
              <w:jc w:val="left"/>
            </w:pPr>
            <w:r>
              <w:t>n_estimators</w:t>
            </w:r>
          </w:p>
        </w:tc>
        <w:tc>
          <w:tcPr>
            <w:tcW w:w="1529" w:type="dxa"/>
            <w:tcBorders>
              <w:top w:val="single" w:color="auto" w:sz="4" w:space="0"/>
              <w:bottom w:val="nil"/>
              <w:right w:val="single" w:color="auto" w:sz="4" w:space="0"/>
            </w:tcBorders>
          </w:tcPr>
          <w:p w14:paraId="6B560690">
            <w:pPr>
              <w:pStyle w:val="53"/>
              <w:widowControl w:val="0"/>
              <w:ind w:firstLine="0" w:firstLineChars="0"/>
              <w:jc w:val="left"/>
            </w:pPr>
            <w:r>
              <w:t>300</w:t>
            </w:r>
          </w:p>
        </w:tc>
        <w:tc>
          <w:tcPr>
            <w:tcW w:w="2933" w:type="dxa"/>
            <w:tcBorders>
              <w:top w:val="single" w:color="auto" w:sz="4" w:space="0"/>
              <w:left w:val="single" w:color="auto" w:sz="4" w:space="0"/>
              <w:bottom w:val="nil"/>
            </w:tcBorders>
          </w:tcPr>
          <w:p w14:paraId="5E46B69A">
            <w:pPr>
              <w:pStyle w:val="53"/>
              <w:widowControl w:val="0"/>
              <w:ind w:firstLine="0" w:firstLineChars="0"/>
              <w:jc w:val="left"/>
            </w:pPr>
            <w:r>
              <w:t xml:space="preserve">depth(树的深度) </w:t>
            </w:r>
          </w:p>
        </w:tc>
        <w:tc>
          <w:tcPr>
            <w:tcW w:w="842" w:type="dxa"/>
            <w:tcBorders>
              <w:top w:val="single" w:color="auto" w:sz="4" w:space="0"/>
              <w:bottom w:val="nil"/>
            </w:tcBorders>
          </w:tcPr>
          <w:p w14:paraId="59D80830">
            <w:pPr>
              <w:pStyle w:val="53"/>
              <w:widowControl w:val="0"/>
              <w:ind w:firstLine="0" w:firstLineChars="0"/>
              <w:jc w:val="left"/>
            </w:pPr>
            <w:r>
              <w:t>6</w:t>
            </w:r>
          </w:p>
        </w:tc>
      </w:tr>
      <w:tr w14:paraId="330877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Borders>
              <w:top w:val="nil"/>
            </w:tcBorders>
          </w:tcPr>
          <w:p w14:paraId="6BEC57F0">
            <w:pPr>
              <w:pStyle w:val="53"/>
              <w:widowControl w:val="0"/>
              <w:ind w:firstLine="0" w:firstLineChars="0"/>
              <w:jc w:val="left"/>
            </w:pPr>
            <w:r>
              <w:t>max_depth</w:t>
            </w:r>
          </w:p>
        </w:tc>
        <w:tc>
          <w:tcPr>
            <w:tcW w:w="1529" w:type="dxa"/>
            <w:tcBorders>
              <w:top w:val="nil"/>
              <w:right w:val="single" w:color="auto" w:sz="4" w:space="0"/>
            </w:tcBorders>
          </w:tcPr>
          <w:p w14:paraId="64F674CB">
            <w:pPr>
              <w:pStyle w:val="53"/>
              <w:widowControl w:val="0"/>
              <w:ind w:firstLine="0" w:firstLineChars="0"/>
              <w:jc w:val="left"/>
            </w:pPr>
            <w:r>
              <w:t>10</w:t>
            </w:r>
          </w:p>
        </w:tc>
        <w:tc>
          <w:tcPr>
            <w:tcW w:w="2933" w:type="dxa"/>
            <w:tcBorders>
              <w:top w:val="nil"/>
              <w:left w:val="single" w:color="auto" w:sz="4" w:space="0"/>
              <w:bottom w:val="nil"/>
            </w:tcBorders>
          </w:tcPr>
          <w:p w14:paraId="5DEB6B15">
            <w:pPr>
              <w:pStyle w:val="53"/>
              <w:widowControl w:val="0"/>
              <w:ind w:firstLine="0" w:firstLineChars="0"/>
              <w:jc w:val="left"/>
            </w:pPr>
            <w:r>
              <w:t>learning rate</w:t>
            </w:r>
          </w:p>
        </w:tc>
        <w:tc>
          <w:tcPr>
            <w:tcW w:w="842" w:type="dxa"/>
            <w:tcBorders>
              <w:top w:val="nil"/>
              <w:bottom w:val="nil"/>
            </w:tcBorders>
          </w:tcPr>
          <w:p w14:paraId="2B77EE94">
            <w:pPr>
              <w:pStyle w:val="53"/>
              <w:widowControl w:val="0"/>
              <w:ind w:firstLine="0" w:firstLineChars="0"/>
              <w:jc w:val="left"/>
            </w:pPr>
            <w:r>
              <w:t>0.05</w:t>
            </w:r>
          </w:p>
        </w:tc>
      </w:tr>
      <w:tr w14:paraId="620EA3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Pr>
          <w:p w14:paraId="66DBBF95">
            <w:pPr>
              <w:pStyle w:val="53"/>
              <w:widowControl w:val="0"/>
              <w:ind w:firstLine="0" w:firstLineChars="0"/>
              <w:jc w:val="left"/>
            </w:pPr>
            <w:r>
              <w:t>learning rate(学习率) 0.1</w:t>
            </w:r>
          </w:p>
        </w:tc>
        <w:tc>
          <w:tcPr>
            <w:tcW w:w="1529" w:type="dxa"/>
            <w:tcBorders>
              <w:right w:val="single" w:color="auto" w:sz="4" w:space="0"/>
            </w:tcBorders>
          </w:tcPr>
          <w:p w14:paraId="1751AF8B">
            <w:pPr>
              <w:pStyle w:val="53"/>
              <w:widowControl w:val="0"/>
              <w:ind w:firstLine="0" w:firstLineChars="0"/>
              <w:jc w:val="left"/>
            </w:pPr>
            <w:r>
              <w:t>0.1</w:t>
            </w:r>
          </w:p>
        </w:tc>
        <w:tc>
          <w:tcPr>
            <w:tcW w:w="2933" w:type="dxa"/>
            <w:tcBorders>
              <w:top w:val="nil"/>
              <w:left w:val="single" w:color="auto" w:sz="4" w:space="0"/>
              <w:bottom w:val="nil"/>
            </w:tcBorders>
          </w:tcPr>
          <w:p w14:paraId="33C81700">
            <w:pPr>
              <w:pStyle w:val="53"/>
              <w:widowControl w:val="0"/>
              <w:ind w:firstLine="0" w:firstLineChars="0"/>
              <w:jc w:val="left"/>
            </w:pPr>
            <w:r>
              <w:t>iterations(迭代次数)</w:t>
            </w:r>
          </w:p>
        </w:tc>
        <w:tc>
          <w:tcPr>
            <w:tcW w:w="842" w:type="dxa"/>
            <w:tcBorders>
              <w:top w:val="nil"/>
              <w:bottom w:val="nil"/>
            </w:tcBorders>
          </w:tcPr>
          <w:p w14:paraId="1E273AFC">
            <w:pPr>
              <w:pStyle w:val="53"/>
              <w:widowControl w:val="0"/>
              <w:ind w:firstLine="0" w:firstLineChars="0"/>
              <w:jc w:val="left"/>
            </w:pPr>
            <w:r>
              <w:t>500</w:t>
            </w:r>
          </w:p>
        </w:tc>
      </w:tr>
      <w:tr w14:paraId="2CEE6D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Pr>
          <w:p w14:paraId="6696AFB7">
            <w:pPr>
              <w:pStyle w:val="53"/>
              <w:widowControl w:val="0"/>
              <w:ind w:firstLine="0" w:firstLineChars="0"/>
              <w:jc w:val="left"/>
            </w:pPr>
            <w:r>
              <w:t>reg lambda(正则化参数)</w:t>
            </w:r>
          </w:p>
        </w:tc>
        <w:tc>
          <w:tcPr>
            <w:tcW w:w="1529" w:type="dxa"/>
            <w:tcBorders>
              <w:right w:val="single" w:color="auto" w:sz="4" w:space="0"/>
            </w:tcBorders>
          </w:tcPr>
          <w:p w14:paraId="3DDFEC6D">
            <w:pPr>
              <w:pStyle w:val="53"/>
              <w:widowControl w:val="0"/>
              <w:ind w:firstLine="0" w:firstLineChars="0"/>
              <w:jc w:val="left"/>
            </w:pPr>
            <w:r>
              <w:t>2</w:t>
            </w:r>
          </w:p>
        </w:tc>
        <w:tc>
          <w:tcPr>
            <w:tcW w:w="2933" w:type="dxa"/>
            <w:tcBorders>
              <w:top w:val="nil"/>
              <w:left w:val="single" w:color="auto" w:sz="4" w:space="0"/>
              <w:bottom w:val="nil"/>
            </w:tcBorders>
          </w:tcPr>
          <w:p w14:paraId="527DEF7B">
            <w:pPr>
              <w:pStyle w:val="53"/>
              <w:widowControl w:val="0"/>
              <w:ind w:firstLine="0" w:firstLineChars="0"/>
              <w:jc w:val="left"/>
            </w:pPr>
            <w:r>
              <w:t>l2 leaf reg(L2叶子正则化)</w:t>
            </w:r>
          </w:p>
        </w:tc>
        <w:tc>
          <w:tcPr>
            <w:tcW w:w="842" w:type="dxa"/>
            <w:tcBorders>
              <w:top w:val="nil"/>
              <w:bottom w:val="nil"/>
            </w:tcBorders>
          </w:tcPr>
          <w:p w14:paraId="44593260">
            <w:pPr>
              <w:pStyle w:val="53"/>
              <w:widowControl w:val="0"/>
              <w:ind w:firstLine="0" w:firstLineChars="0"/>
              <w:jc w:val="left"/>
            </w:pPr>
            <w:r>
              <w:t>3</w:t>
            </w:r>
          </w:p>
        </w:tc>
      </w:tr>
      <w:tr w14:paraId="773A8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Pr>
          <w:p w14:paraId="51FB3FBC">
            <w:pPr>
              <w:pStyle w:val="53"/>
              <w:widowControl w:val="0"/>
              <w:ind w:firstLine="0" w:firstLineChars="0"/>
              <w:jc w:val="left"/>
            </w:pPr>
            <w:r>
              <w:t>random_state</w:t>
            </w:r>
          </w:p>
        </w:tc>
        <w:tc>
          <w:tcPr>
            <w:tcW w:w="1529" w:type="dxa"/>
            <w:tcBorders>
              <w:right w:val="single" w:color="auto" w:sz="4" w:space="0"/>
            </w:tcBorders>
          </w:tcPr>
          <w:p w14:paraId="2EC90310">
            <w:pPr>
              <w:pStyle w:val="53"/>
              <w:widowControl w:val="0"/>
              <w:ind w:firstLine="0" w:firstLineChars="0"/>
              <w:jc w:val="left"/>
            </w:pPr>
            <w:r>
              <w:t>66</w:t>
            </w:r>
          </w:p>
        </w:tc>
        <w:tc>
          <w:tcPr>
            <w:tcW w:w="2933" w:type="dxa"/>
            <w:tcBorders>
              <w:top w:val="nil"/>
              <w:left w:val="single" w:color="auto" w:sz="4" w:space="0"/>
              <w:bottom w:val="nil"/>
            </w:tcBorders>
          </w:tcPr>
          <w:p w14:paraId="708748A3">
            <w:pPr>
              <w:pStyle w:val="53"/>
              <w:widowControl w:val="0"/>
              <w:ind w:firstLine="0" w:firstLineChars="0"/>
              <w:jc w:val="left"/>
            </w:pPr>
            <w:r>
              <w:t>random state</w:t>
            </w:r>
          </w:p>
        </w:tc>
        <w:tc>
          <w:tcPr>
            <w:tcW w:w="842" w:type="dxa"/>
            <w:tcBorders>
              <w:top w:val="nil"/>
              <w:bottom w:val="nil"/>
            </w:tcBorders>
          </w:tcPr>
          <w:p w14:paraId="10FA8E87">
            <w:pPr>
              <w:pStyle w:val="53"/>
              <w:widowControl w:val="0"/>
              <w:ind w:firstLine="0" w:firstLineChars="0"/>
              <w:jc w:val="left"/>
            </w:pPr>
            <w:r>
              <w:t>0</w:t>
            </w:r>
          </w:p>
        </w:tc>
      </w:tr>
      <w:tr w14:paraId="65D364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Pr>
          <w:p w14:paraId="1B6DAED1">
            <w:pPr>
              <w:pStyle w:val="53"/>
              <w:widowControl w:val="0"/>
              <w:ind w:firstLine="0" w:firstLineChars="0"/>
              <w:jc w:val="left"/>
            </w:pPr>
            <w:r>
              <w:t>tree method(树方法)</w:t>
            </w:r>
          </w:p>
        </w:tc>
        <w:tc>
          <w:tcPr>
            <w:tcW w:w="1529" w:type="dxa"/>
            <w:tcBorders>
              <w:right w:val="single" w:color="auto" w:sz="4" w:space="0"/>
            </w:tcBorders>
          </w:tcPr>
          <w:p w14:paraId="59D85613">
            <w:pPr>
              <w:pStyle w:val="53"/>
              <w:widowControl w:val="0"/>
              <w:ind w:firstLine="0" w:firstLineChars="0"/>
              <w:jc w:val="left"/>
            </w:pPr>
            <w:r>
              <w:t>hist(直方图)</w:t>
            </w:r>
          </w:p>
        </w:tc>
        <w:tc>
          <w:tcPr>
            <w:tcW w:w="2933" w:type="dxa"/>
            <w:tcBorders>
              <w:top w:val="nil"/>
              <w:left w:val="single" w:color="auto" w:sz="4" w:space="0"/>
              <w:bottom w:val="nil"/>
            </w:tcBorders>
          </w:tcPr>
          <w:p w14:paraId="5B6B020C">
            <w:pPr>
              <w:pStyle w:val="53"/>
              <w:widowControl w:val="0"/>
              <w:ind w:firstLine="0" w:firstLineChars="0"/>
              <w:jc w:val="left"/>
            </w:pPr>
            <w:r>
              <w:t>/</w:t>
            </w:r>
          </w:p>
        </w:tc>
        <w:tc>
          <w:tcPr>
            <w:tcW w:w="842" w:type="dxa"/>
            <w:tcBorders>
              <w:top w:val="nil"/>
              <w:bottom w:val="nil"/>
            </w:tcBorders>
          </w:tcPr>
          <w:p w14:paraId="333A7CD2">
            <w:pPr>
              <w:pStyle w:val="53"/>
              <w:widowControl w:val="0"/>
              <w:ind w:firstLine="0" w:firstLineChars="0"/>
              <w:jc w:val="left"/>
            </w:pPr>
          </w:p>
        </w:tc>
      </w:tr>
      <w:tr w14:paraId="3EB26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2651" w:type="dxa"/>
            <w:tcBorders>
              <w:bottom w:val="single" w:color="auto" w:sz="4" w:space="0"/>
            </w:tcBorders>
          </w:tcPr>
          <w:p w14:paraId="79CEBE26">
            <w:pPr>
              <w:pStyle w:val="53"/>
              <w:widowControl w:val="0"/>
              <w:ind w:firstLine="0" w:firstLineChars="0"/>
              <w:jc w:val="left"/>
            </w:pPr>
            <w:r>
              <w:t>device(设备)</w:t>
            </w:r>
          </w:p>
        </w:tc>
        <w:tc>
          <w:tcPr>
            <w:tcW w:w="1529" w:type="dxa"/>
            <w:tcBorders>
              <w:bottom w:val="single" w:color="auto" w:sz="4" w:space="0"/>
              <w:right w:val="single" w:color="auto" w:sz="4" w:space="0"/>
            </w:tcBorders>
          </w:tcPr>
          <w:p w14:paraId="0B61A20E">
            <w:pPr>
              <w:pStyle w:val="53"/>
              <w:widowControl w:val="0"/>
              <w:ind w:firstLine="0" w:firstLineChars="0"/>
              <w:jc w:val="left"/>
            </w:pPr>
            <w:r>
              <w:t>cuda(GPU)</w:t>
            </w:r>
          </w:p>
        </w:tc>
        <w:tc>
          <w:tcPr>
            <w:tcW w:w="2933" w:type="dxa"/>
            <w:tcBorders>
              <w:top w:val="nil"/>
              <w:left w:val="single" w:color="auto" w:sz="4" w:space="0"/>
              <w:bottom w:val="single" w:color="auto" w:sz="4" w:space="0"/>
            </w:tcBorders>
          </w:tcPr>
          <w:p w14:paraId="3B92BC71">
            <w:pPr>
              <w:pStyle w:val="53"/>
              <w:widowControl w:val="0"/>
              <w:ind w:firstLine="0" w:firstLineChars="0"/>
              <w:jc w:val="left"/>
            </w:pPr>
            <w:r>
              <w:t>/</w:t>
            </w:r>
          </w:p>
        </w:tc>
        <w:tc>
          <w:tcPr>
            <w:tcW w:w="842" w:type="dxa"/>
            <w:tcBorders>
              <w:top w:val="nil"/>
              <w:bottom w:val="single" w:color="auto" w:sz="4" w:space="0"/>
            </w:tcBorders>
          </w:tcPr>
          <w:p w14:paraId="07540E3A">
            <w:pPr>
              <w:pStyle w:val="53"/>
              <w:widowControl w:val="0"/>
              <w:ind w:firstLine="0" w:firstLineChars="0"/>
              <w:jc w:val="left"/>
            </w:pPr>
          </w:p>
        </w:tc>
      </w:tr>
    </w:tbl>
    <w:p w14:paraId="5DE6779E">
      <w:pPr>
        <w:pStyle w:val="47"/>
      </w:pPr>
      <w:bookmarkStart w:id="48" w:name="_Toc194183187"/>
      <w:bookmarkStart w:id="49" w:name="_Toc195025370"/>
      <w:r>
        <w:t>性能指标</w:t>
      </w:r>
      <w:bookmarkEnd w:id="48"/>
      <w:bookmarkEnd w:id="49"/>
    </w:p>
    <w:p w14:paraId="6D87E201">
      <w:pPr>
        <w:pStyle w:val="49"/>
        <w:ind w:firstLine="480"/>
      </w:pPr>
      <w:r>
        <w:t>本研究使用决定系数</w:t>
      </w:r>
      <w:r>
        <w:rPr>
          <w:rFonts w:hint="eastAsia"/>
        </w:rPr>
        <w:t>（</w:t>
      </w:r>
      <w:r>
        <w:t>R²</w:t>
      </w:r>
      <w:r>
        <w:rPr>
          <w:rFonts w:hint="eastAsia"/>
        </w:rPr>
        <w:t>）</w:t>
      </w:r>
      <w:r>
        <w:t xml:space="preserve">、均方误差 </w:t>
      </w:r>
      <w:r>
        <w:rPr>
          <w:rFonts w:hint="eastAsia"/>
        </w:rPr>
        <w:t>（</w:t>
      </w:r>
      <w:r>
        <w:t>MSE</w:t>
      </w:r>
      <w:r>
        <w:rPr>
          <w:rFonts w:hint="eastAsia"/>
        </w:rPr>
        <w:t>）</w:t>
      </w:r>
      <w:r>
        <w:t>和平均绝对误差</w:t>
      </w:r>
      <w:r>
        <w:rPr>
          <w:rFonts w:hint="eastAsia"/>
        </w:rPr>
        <w:t>（</w:t>
      </w:r>
      <w:r>
        <w:t>MAE</w:t>
      </w:r>
      <w:r>
        <w:rPr>
          <w:rFonts w:hint="eastAsia"/>
        </w:rPr>
        <w:t>）</w:t>
      </w:r>
      <w:r>
        <w:t>三种性能指标用于模型性能评估。</w:t>
      </w:r>
    </w:p>
    <w:p w14:paraId="10F63900">
      <w:pPr>
        <w:pStyle w:val="52"/>
      </w:pPr>
      <w:r>
        <w:rPr>
          <w:position w:val="-38"/>
        </w:rPr>
        <w:tab/>
      </w:r>
      <m:oMath>
        <m:sSup>
          <m:sSupPr>
            <m:ctrlPr>
              <w:rPr>
                <w:rFonts w:hAnsi="Cambria Math"/>
              </w:rPr>
            </m:ctrlPr>
          </m:sSupPr>
          <m:e>
            <m:r>
              <m:rPr/>
              <w:rPr>
                <w:rFonts w:hAnsi="Cambria Math"/>
              </w:rPr>
              <m:t>R</m:t>
            </m:r>
            <m:ctrlPr>
              <w:rPr>
                <w:rFonts w:hAnsi="Cambria Math"/>
              </w:rPr>
            </m:ctrlPr>
          </m:e>
          <m:sup>
            <m:r>
              <m:rPr/>
              <w:rPr>
                <w:rFonts w:hAnsi="Cambria Math"/>
              </w:rPr>
              <m:t>2</m:t>
            </m:r>
            <m:ctrlPr>
              <w:rPr>
                <w:rFonts w:hAnsi="Cambria Math"/>
              </w:rPr>
            </m:ctrlPr>
          </m:sup>
        </m:sSup>
        <m:r>
          <m:rPr/>
          <w:rPr>
            <w:rFonts w:hAnsi="Cambria Math"/>
          </w:rPr>
          <m:t>=1−</m:t>
        </m:r>
        <m:f>
          <m:fPr>
            <m:ctrlPr>
              <w:rPr>
                <w:rFonts w:hAnsi="Cambria Math"/>
              </w:rPr>
            </m:ctrlPr>
          </m:fPr>
          <m:num>
            <m:sSup>
              <m:sSupPr>
                <m:ctrlPr>
                  <w:rPr>
                    <w:rFonts w:hAnsi="Cambria Math"/>
                  </w:rPr>
                </m:ctrlPr>
              </m:sSupPr>
              <m:e>
                <m:nary>
                  <m:naryPr>
                    <m:chr m:val="∑"/>
                    <m:ctrlPr>
                      <w:rPr>
                        <w:rFonts w:hAnsi="Cambria Math"/>
                      </w:rPr>
                    </m:ctrlPr>
                  </m:naryPr>
                  <m:sub>
                    <m:r>
                      <m:rPr/>
                      <w:rPr>
                        <w:rFonts w:hAnsi="Cambria Math"/>
                      </w:rPr>
                      <m:t>i=1</m:t>
                    </m:r>
                    <m:ctrlPr>
                      <w:rPr>
                        <w:rFonts w:hAnsi="Cambria Math"/>
                      </w:rPr>
                    </m:ctrlPr>
                  </m:sub>
                  <m:sup>
                    <m:r>
                      <m:rPr/>
                      <w:rPr>
                        <w:rFonts w:hAnsi="Cambria Math"/>
                      </w:rPr>
                      <m:t>n</m:t>
                    </m:r>
                    <m:ctrlPr>
                      <w:rPr>
                        <w:rFonts w:hAnsi="Cambria Math"/>
                      </w:rPr>
                    </m:ctrlPr>
                  </m:sup>
                  <m:e>
                    <m:d>
                      <m:dPr>
                        <m:ctrlPr>
                          <w:rPr>
                            <w:rFonts w:hAnsi="Cambria Math"/>
                          </w:rPr>
                        </m:ctrlPr>
                      </m:dPr>
                      <m:e>
                        <m:sSub>
                          <m:sSubPr>
                            <m:ctrlPr>
                              <w:rPr>
                                <w:rFonts w:hAnsi="Cambria Math"/>
                              </w:rPr>
                            </m:ctrlPr>
                          </m:sSubPr>
                          <m:e>
                            <m:r>
                              <m:rPr/>
                              <w:rPr>
                                <w:rFonts w:hAnsi="Cambria Math"/>
                              </w:rPr>
                              <m:t>y</m:t>
                            </m:r>
                            <m:ctrlPr>
                              <w:rPr>
                                <w:rFonts w:hAnsi="Cambria Math"/>
                              </w:rPr>
                            </m:ctrlPr>
                          </m:e>
                          <m:sub>
                            <m:r>
                              <m:rPr/>
                              <w:rPr>
                                <w:rFonts w:hAnsi="Cambria Math"/>
                              </w:rPr>
                              <m:t>i</m:t>
                            </m:r>
                            <m:ctrlPr>
                              <w:rPr>
                                <w:rFonts w:hAnsi="Cambria Math"/>
                              </w:rPr>
                            </m:ctrlPr>
                          </m:sub>
                        </m:sSub>
                        <m:r>
                          <m:rPr/>
                          <w:rPr>
                            <w:rFonts w:hAnsi="Cambria Math"/>
                          </w:rPr>
                          <m:t>−</m:t>
                        </m:r>
                        <m:sSub>
                          <m:sSubPr>
                            <m:ctrlPr>
                              <w:rPr>
                                <w:rFonts w:hAnsi="Cambria Math"/>
                              </w:rPr>
                            </m:ctrlPr>
                          </m:sSubPr>
                          <m:e>
                            <m:acc>
                              <m:accPr>
                                <m:ctrlPr>
                                  <w:rPr>
                                    <w:rFonts w:hAnsi="Cambria Math"/>
                                  </w:rPr>
                                </m:ctrlPr>
                              </m:accPr>
                              <m:e>
                                <m:r>
                                  <m:rPr/>
                                  <w:rPr>
                                    <w:rFonts w:hAnsi="Cambria Math"/>
                                  </w:rPr>
                                  <m:t>y</m:t>
                                </m:r>
                                <m:ctrlPr>
                                  <w:rPr>
                                    <w:rFonts w:hAnsi="Cambria Math"/>
                                  </w:rPr>
                                </m:ctrlPr>
                              </m:e>
                            </m:acc>
                            <m:ctrlPr>
                              <w:rPr>
                                <w:rFonts w:hAnsi="Cambria Math"/>
                              </w:rPr>
                            </m:ctrlPr>
                          </m:e>
                          <m:sub>
                            <m:r>
                              <m:rPr/>
                              <w:rPr>
                                <w:rFonts w:hAnsi="Cambria Math"/>
                              </w:rPr>
                              <m:t>i</m:t>
                            </m:r>
                            <m:ctrlPr>
                              <w:rPr>
                                <w:rFonts w:hAnsi="Cambria Math"/>
                              </w:rPr>
                            </m:ctrlPr>
                          </m:sub>
                        </m:sSub>
                        <m:ctrlPr>
                          <w:rPr>
                            <w:rFonts w:hAnsi="Cambria Math"/>
                          </w:rPr>
                        </m:ctrlPr>
                      </m:e>
                    </m:d>
                    <m:ctrlPr>
                      <w:rPr>
                        <w:rFonts w:hAnsi="Cambria Math"/>
                      </w:rPr>
                    </m:ctrlPr>
                  </m:e>
                </m:nary>
                <m:ctrlPr>
                  <w:rPr>
                    <w:rFonts w:hAnsi="Cambria Math"/>
                  </w:rPr>
                </m:ctrlPr>
              </m:e>
              <m:sup>
                <m:r>
                  <m:rPr/>
                  <w:rPr>
                    <w:rFonts w:hAnsi="Cambria Math"/>
                  </w:rPr>
                  <m:t>2</m:t>
                </m:r>
                <m:ctrlPr>
                  <w:rPr>
                    <w:rFonts w:hAnsi="Cambria Math"/>
                  </w:rPr>
                </m:ctrlPr>
              </m:sup>
            </m:sSup>
            <m:ctrlPr>
              <w:rPr>
                <w:rFonts w:hAnsi="Cambria Math"/>
              </w:rPr>
            </m:ctrlPr>
          </m:num>
          <m:den>
            <m:nary>
              <m:naryPr>
                <m:chr m:val="∑"/>
                <m:ctrlPr>
                  <w:rPr>
                    <w:rFonts w:hAnsi="Cambria Math"/>
                  </w:rPr>
                </m:ctrlPr>
              </m:naryPr>
              <m:sub>
                <m:r>
                  <m:rPr/>
                  <w:rPr>
                    <w:rFonts w:hAnsi="Cambria Math"/>
                  </w:rPr>
                  <m:t>i=1</m:t>
                </m:r>
                <m:ctrlPr>
                  <w:rPr>
                    <w:rFonts w:hAnsi="Cambria Math"/>
                  </w:rPr>
                </m:ctrlPr>
              </m:sub>
              <m:sup>
                <m:r>
                  <m:rPr/>
                  <w:rPr>
                    <w:rFonts w:hAnsi="Cambria Math"/>
                  </w:rPr>
                  <m:t>n</m:t>
                </m:r>
                <m:ctrlPr>
                  <w:rPr>
                    <w:rFonts w:hAnsi="Cambria Math"/>
                  </w:rPr>
                </m:ctrlPr>
              </m:sup>
              <m:e>
                <m:sSup>
                  <m:sSupPr>
                    <m:ctrlPr>
                      <w:rPr>
                        <w:rFonts w:hAnsi="Cambria Math"/>
                      </w:rPr>
                    </m:ctrlPr>
                  </m:sSupPr>
                  <m:e>
                    <m:d>
                      <m:dPr>
                        <m:ctrlPr>
                          <w:rPr>
                            <w:rFonts w:hAnsi="Cambria Math"/>
                          </w:rPr>
                        </m:ctrlPr>
                      </m:dPr>
                      <m:e>
                        <m:sSub>
                          <m:sSubPr>
                            <m:ctrlPr>
                              <w:rPr>
                                <w:rFonts w:hAnsi="Cambria Math"/>
                              </w:rPr>
                            </m:ctrlPr>
                          </m:sSubPr>
                          <m:e>
                            <m:r>
                              <m:rPr/>
                              <w:rPr>
                                <w:rFonts w:hAnsi="Cambria Math"/>
                              </w:rPr>
                              <m:t>y</m:t>
                            </m:r>
                            <m:ctrlPr>
                              <w:rPr>
                                <w:rFonts w:hAnsi="Cambria Math"/>
                              </w:rPr>
                            </m:ctrlPr>
                          </m:e>
                          <m:sub>
                            <m:r>
                              <m:rPr/>
                              <w:rPr>
                                <w:rFonts w:hAnsi="Cambria Math"/>
                              </w:rPr>
                              <m:t>i</m:t>
                            </m:r>
                            <m:ctrlPr>
                              <w:rPr>
                                <w:rFonts w:hAnsi="Cambria Math"/>
                              </w:rPr>
                            </m:ctrlPr>
                          </m:sub>
                        </m:sSub>
                        <m:r>
                          <m:rPr/>
                          <w:rPr>
                            <w:rFonts w:hAnsi="Cambria Math"/>
                          </w:rPr>
                          <m:t>−</m:t>
                        </m:r>
                        <m:acc>
                          <m:accPr>
                            <m:chr m:val="̄"/>
                            <m:ctrlPr>
                              <w:rPr>
                                <w:rFonts w:hAnsi="Cambria Math"/>
                              </w:rPr>
                            </m:ctrlPr>
                          </m:accPr>
                          <m:e>
                            <m:r>
                              <m:rPr/>
                              <w:rPr>
                                <w:rFonts w:hAnsi="Cambria Math"/>
                              </w:rPr>
                              <m:t>y</m:t>
                            </m:r>
                            <m:ctrlPr>
                              <w:rPr>
                                <w:rFonts w:hAnsi="Cambria Math"/>
                              </w:rPr>
                            </m:ctrlPr>
                          </m:e>
                        </m:acc>
                        <m:ctrlPr>
                          <w:rPr>
                            <w:rFonts w:hAnsi="Cambria Math"/>
                          </w:rPr>
                        </m:ctrlPr>
                      </m:e>
                    </m:d>
                    <m:ctrlPr>
                      <w:rPr>
                        <w:rFonts w:hAnsi="Cambria Math"/>
                      </w:rPr>
                    </m:ctrlPr>
                  </m:e>
                  <m:sup>
                    <m:r>
                      <m:rPr/>
                      <w:rPr>
                        <w:rFonts w:hAnsi="Cambria Math"/>
                      </w:rPr>
                      <m:t>2</m:t>
                    </m:r>
                    <m:ctrlPr>
                      <w:rPr>
                        <w:rFonts w:hAnsi="Cambria Math"/>
                      </w:rPr>
                    </m:ctrlPr>
                  </m:sup>
                </m:sSup>
                <m:ctrlPr>
                  <w:rPr>
                    <w:rFonts w:hAnsi="Cambria Math"/>
                  </w:rPr>
                </m:ctrlPr>
              </m:e>
            </m:nary>
            <m:ctrlPr>
              <w:rPr>
                <w:rFonts w:hAnsi="Cambria Math"/>
              </w:rPr>
            </m:ctrlPr>
          </m:den>
        </m:f>
      </m:oMath>
      <w:r>
        <w:rPr>
          <w:position w:val="-38"/>
        </w:rPr>
        <w:tab/>
      </w:r>
      <w:r>
        <w:t>(4)</w:t>
      </w:r>
    </w:p>
    <w:p w14:paraId="50F5798F">
      <w:pPr>
        <w:pStyle w:val="49"/>
        <w:ind w:firstLine="480"/>
      </w:pPr>
      <w:r>
        <w:t>式中</w:t>
      </w:r>
      <w:r>
        <w:rPr>
          <w:position w:val="-12"/>
        </w:rPr>
        <w:object>
          <v:shape id="_x0000_i1029" o:spt="75" type="#_x0000_t75" style="height:13.5pt;width:13.5pt;" o:ole="t" filled="f" o:preferrelative="t" stroked="f" coordsize="21600,21600">
            <v:path/>
            <v:fill on="f" focussize="0,0"/>
            <v:stroke on="f" joinstyle="miter"/>
            <v:imagedata r:id="rId28" o:title=""/>
            <o:lock v:ext="edit" aspectratio="t"/>
            <w10:wrap type="none"/>
            <w10:anchorlock/>
          </v:shape>
          <o:OLEObject Type="Embed" ProgID="Equation.KSEE3" ShapeID="_x0000_i1029" DrawAspect="Content" ObjectID="_1468075729" r:id="rId27">
            <o:LockedField>false</o:LockedField>
          </o:OLEObject>
        </w:object>
      </w:r>
      <w:r>
        <w:t>是第i个观测值的实际值；</w:t>
      </w:r>
      <w:r>
        <w:rPr>
          <w:position w:val="-12"/>
        </w:rPr>
        <w:object>
          <v:shape id="_x0000_i1030" o:spt="75" type="#_x0000_t75" style="height:13.5pt;width:13.5pt;" o:ole="t" filled="f" o:preferrelative="t" stroked="f" coordsize="21600,21600">
            <v:path/>
            <v:fill on="f" focussize="0,0"/>
            <v:stroke on="f" joinstyle="miter"/>
            <v:imagedata r:id="rId30" o:title=""/>
            <o:lock v:ext="edit" aspectratio="t"/>
            <w10:wrap type="none"/>
            <w10:anchorlock/>
          </v:shape>
          <o:OLEObject Type="Embed" ProgID="Equation.KSEE3" ShapeID="_x0000_i1030" DrawAspect="Content" ObjectID="_1468075730" r:id="rId29">
            <o:LockedField>false</o:LockedField>
          </o:OLEObject>
        </w:object>
      </w:r>
      <w:r>
        <w:t>是第i个观测值的预测值；</w:t>
      </w:r>
      <w:r>
        <w:rPr>
          <w:position w:val="-10"/>
        </w:rPr>
        <w:object>
          <v:shape id="_x0000_i1031" o:spt="75" type="#_x0000_t75" style="height:13.5pt;width:13.5pt;" o:ole="t" filled="f" o:preferrelative="t" stroked="f" coordsize="21600,21600">
            <v:path/>
            <v:fill on="f" focussize="0,0"/>
            <v:stroke on="f" joinstyle="miter"/>
            <v:imagedata r:id="rId32" o:title=""/>
            <o:lock v:ext="edit" aspectratio="t"/>
            <w10:wrap type="none"/>
            <w10:anchorlock/>
          </v:shape>
          <o:OLEObject Type="Embed" ProgID="Equation.KSEE3" ShapeID="_x0000_i1031" DrawAspect="Content" ObjectID="_1468075731" r:id="rId31">
            <o:LockedField>false</o:LockedField>
          </o:OLEObject>
        </w:object>
      </w:r>
      <w:r>
        <w:t>是实际值的均值；</w:t>
      </w:r>
      <w:r>
        <w:rPr>
          <w:position w:val="-6"/>
        </w:rPr>
        <w:object>
          <v:shape id="_x0000_i1032" o:spt="75" type="#_x0000_t75" style="height:13.5pt;width:6pt;" o:ole="t" filled="f" o:preferrelative="t" stroked="f" coordsize="21600,21600">
            <v:path/>
            <v:fill on="f" focussize="0,0"/>
            <v:stroke on="f" joinstyle="miter"/>
            <v:imagedata r:id="rId34" o:title=""/>
            <o:lock v:ext="edit" aspectratio="t"/>
            <w10:wrap type="none"/>
            <w10:anchorlock/>
          </v:shape>
          <o:OLEObject Type="Embed" ProgID="Equation.KSEE3" ShapeID="_x0000_i1032" DrawAspect="Content" ObjectID="_1468075732" r:id="rId33">
            <o:LockedField>false</o:LockedField>
          </o:OLEObject>
        </w:object>
      </w:r>
      <w:r>
        <w:t>是样本总数；R²取值范围为0-1，越接近1则代表拟合效果越好。</w:t>
      </w:r>
    </w:p>
    <w:p w14:paraId="74454481">
      <w:pPr>
        <w:pStyle w:val="52"/>
      </w:pPr>
      <w:r>
        <w:tab/>
      </w:r>
      <w:r>
        <w:object>
          <v:shape id="_x0000_i1033" o:spt="75" type="#_x0000_t75" style="height:28.5pt;width:115.5pt;" o:ole="t" filled="f" o:preferrelative="t" stroked="f" coordsize="21600,21600">
            <v:path/>
            <v:fill on="f" focussize="0,0"/>
            <v:stroke on="f" joinstyle="miter"/>
            <v:imagedata r:id="rId36" o:title=""/>
            <o:lock v:ext="edit" aspectratio="t"/>
            <w10:wrap type="none"/>
            <w10:anchorlock/>
          </v:shape>
          <o:OLEObject Type="Embed" ProgID="Equation.KSEE3" ShapeID="_x0000_i1033" DrawAspect="Content" ObjectID="_1468075733" r:id="rId35">
            <o:LockedField>false</o:LockedField>
          </o:OLEObject>
        </w:object>
      </w:r>
      <w:r>
        <w:tab/>
      </w:r>
      <w:r>
        <w:t>(5)</w:t>
      </w:r>
    </w:p>
    <w:p w14:paraId="2061F5BD">
      <w:pPr>
        <w:pStyle w:val="49"/>
        <w:ind w:firstLine="480"/>
      </w:pPr>
      <w:r>
        <w:t>式中</w:t>
      </w:r>
      <w:r>
        <w:rPr>
          <w:position w:val="-12"/>
        </w:rPr>
        <w:object>
          <v:shape id="_x0000_i1034" o:spt="75" type="#_x0000_t75" style="height:13.5pt;width:13.5pt;" o:ole="t" filled="f" o:preferrelative="t" stroked="f" coordsize="21600,21600">
            <v:path/>
            <v:fill on="f" focussize="0,0"/>
            <v:stroke on="f" joinstyle="miter"/>
            <v:imagedata r:id="rId28" o:title=""/>
            <o:lock v:ext="edit" aspectratio="t"/>
            <w10:wrap type="none"/>
            <w10:anchorlock/>
          </v:shape>
          <o:OLEObject Type="Embed" ProgID="Equation.KSEE3" ShapeID="_x0000_i1034" DrawAspect="Content" ObjectID="_1468075734" r:id="rId37">
            <o:LockedField>false</o:LockedField>
          </o:OLEObject>
        </w:object>
      </w:r>
      <w:r>
        <w:t>是第i个观测值的实际值；</w:t>
      </w:r>
      <w:r>
        <w:rPr>
          <w:position w:val="-12"/>
        </w:rPr>
        <w:object>
          <v:shape id="_x0000_i1035" o:spt="75" type="#_x0000_t75" style="height:13.5pt;width:13.5pt;" o:ole="t" filled="f" o:preferrelative="t" stroked="f" coordsize="21600,21600">
            <v:path/>
            <v:fill on="f" focussize="0,0"/>
            <v:stroke on="f" joinstyle="miter"/>
            <v:imagedata r:id="rId30" o:title=""/>
            <o:lock v:ext="edit" aspectratio="t"/>
            <w10:wrap type="none"/>
            <w10:anchorlock/>
          </v:shape>
          <o:OLEObject Type="Embed" ProgID="Equation.KSEE3" ShapeID="_x0000_i1035" DrawAspect="Content" ObjectID="_1468075735" r:id="rId38">
            <o:LockedField>false</o:LockedField>
          </o:OLEObject>
        </w:object>
      </w:r>
      <w:r>
        <w:t>是第i个观测值的预测值；</w:t>
      </w:r>
      <w:r>
        <w:rPr>
          <w:position w:val="-6"/>
        </w:rPr>
        <w:object>
          <v:shape id="_x0000_i1036" o:spt="75" type="#_x0000_t75" style="height:13.5pt;width:6pt;" o:ole="t" filled="f" o:preferrelative="t" stroked="f" coordsize="21600,21600">
            <v:path/>
            <v:fill on="f" focussize="0,0"/>
            <v:stroke on="f" joinstyle="miter"/>
            <v:imagedata r:id="rId34" o:title=""/>
            <o:lock v:ext="edit" aspectratio="t"/>
            <w10:wrap type="none"/>
            <w10:anchorlock/>
          </v:shape>
          <o:OLEObject Type="Embed" ProgID="Equation.KSEE3" ShapeID="_x0000_i1036" DrawAspect="Content" ObjectID="_1468075736" r:id="rId39">
            <o:LockedField>false</o:LockedField>
          </o:OLEObject>
        </w:object>
      </w:r>
      <w:r>
        <w:t>是样本总数；MSE对异常值较为敏感，其值越小则说明准确性越高。</w:t>
      </w:r>
    </w:p>
    <w:p w14:paraId="691D0449">
      <w:pPr>
        <w:pStyle w:val="49"/>
        <w:ind w:firstLine="480"/>
      </w:pPr>
      <w:r>
        <w:t>其计算公式如下：</w:t>
      </w:r>
    </w:p>
    <w:p w14:paraId="193A604E">
      <w:pPr>
        <w:pStyle w:val="52"/>
      </w:pPr>
      <w:r>
        <w:tab/>
      </w:r>
      <w:r>
        <w:object>
          <v:shape id="_x0000_i1037" o:spt="75" type="#_x0000_t75" style="height:28.5pt;width:115.5pt;" o:ole="t" filled="f" o:preferrelative="t" stroked="f" coordsize="21600,21600">
            <v:path/>
            <v:fill on="f" focussize="0,0"/>
            <v:stroke on="f" joinstyle="miter"/>
            <v:imagedata r:id="rId41" o:title=""/>
            <o:lock v:ext="edit" aspectratio="t"/>
            <w10:wrap type="none"/>
            <w10:anchorlock/>
          </v:shape>
          <o:OLEObject Type="Embed" ProgID="Equation.KSEE3" ShapeID="_x0000_i1037" DrawAspect="Content" ObjectID="_1468075737" r:id="rId40">
            <o:LockedField>false</o:LockedField>
          </o:OLEObject>
        </w:object>
      </w:r>
      <w:r>
        <w:tab/>
      </w:r>
      <w:r>
        <w:t>(6)</w:t>
      </w:r>
    </w:p>
    <w:p w14:paraId="6F8D4682">
      <w:pPr>
        <w:pStyle w:val="49"/>
        <w:ind w:firstLine="480"/>
      </w:pPr>
      <w:r>
        <w:t>式中</w:t>
      </w:r>
      <w:r>
        <w:rPr>
          <w:position w:val="-12"/>
        </w:rPr>
        <w:object>
          <v:shape id="_x0000_i1038" o:spt="75" type="#_x0000_t75" style="height:13.5pt;width:13.5pt;" o:ole="t" filled="f" o:preferrelative="t" stroked="f" coordsize="21600,21600">
            <v:path/>
            <v:fill on="f" focussize="0,0"/>
            <v:stroke on="f" joinstyle="miter"/>
            <v:imagedata r:id="rId28" o:title=""/>
            <o:lock v:ext="edit" aspectratio="t"/>
            <w10:wrap type="none"/>
            <w10:anchorlock/>
          </v:shape>
          <o:OLEObject Type="Embed" ProgID="Equation.KSEE3" ShapeID="_x0000_i1038" DrawAspect="Content" ObjectID="_1468075738" r:id="rId42">
            <o:LockedField>false</o:LockedField>
          </o:OLEObject>
        </w:object>
      </w:r>
      <w:r>
        <w:t>是第i个观测值的实际值；</w:t>
      </w:r>
      <w:r>
        <w:rPr>
          <w:position w:val="-12"/>
        </w:rPr>
        <w:object>
          <v:shape id="_x0000_i1039" o:spt="75" type="#_x0000_t75" style="height:13.5pt;width:13.5pt;" o:ole="t" filled="f" o:preferrelative="t" stroked="f" coordsize="21600,21600">
            <v:path/>
            <v:fill on="f" focussize="0,0"/>
            <v:stroke on="f" joinstyle="miter"/>
            <v:imagedata r:id="rId30" o:title=""/>
            <o:lock v:ext="edit" aspectratio="t"/>
            <w10:wrap type="none"/>
            <w10:anchorlock/>
          </v:shape>
          <o:OLEObject Type="Embed" ProgID="Equation.KSEE3" ShapeID="_x0000_i1039" DrawAspect="Content" ObjectID="_1468075739" r:id="rId43">
            <o:LockedField>false</o:LockedField>
          </o:OLEObject>
        </w:object>
      </w:r>
      <w:r>
        <w:t>是第i个观测值的预测值；</w:t>
      </w:r>
      <w:r>
        <w:rPr>
          <w:position w:val="-6"/>
        </w:rPr>
        <w:object>
          <v:shape id="_x0000_i1040" o:spt="75" type="#_x0000_t75" style="height:13.5pt;width:6pt;" o:ole="t" filled="f" o:preferrelative="t" stroked="f" coordsize="21600,21600">
            <v:path/>
            <v:fill on="f" focussize="0,0"/>
            <v:stroke on="f" joinstyle="miter"/>
            <v:imagedata r:id="rId34" o:title=""/>
            <o:lock v:ext="edit" aspectratio="t"/>
            <w10:wrap type="none"/>
            <w10:anchorlock/>
          </v:shape>
          <o:OLEObject Type="Embed" ProgID="Equation.KSEE3" ShapeID="_x0000_i1040" DrawAspect="Content" ObjectID="_1468075740" r:id="rId44">
            <o:LockedField>false</o:LockedField>
          </o:OLEObject>
        </w:object>
      </w:r>
      <w:r>
        <w:t>是样本总数；MAE是真实值和预测值之间误差绝对值的平均值，值越接近0则代表模型预测效果越好。</w:t>
      </w:r>
    </w:p>
    <w:p w14:paraId="134871C5">
      <w:pPr>
        <w:widowControl/>
        <w:jc w:val="left"/>
        <w:rPr>
          <w:rFonts w:ascii="Times New Roman" w:hAnsi="Times New Roman" w:eastAsia="宋体"/>
          <w:color w:val="000000" w:themeColor="text1"/>
          <w:sz w:val="24"/>
          <w14:textFill>
            <w14:solidFill>
              <w14:schemeClr w14:val="tx1"/>
            </w14:solidFill>
          </w14:textFill>
        </w:rPr>
      </w:pPr>
      <w:r>
        <w:br w:type="page"/>
      </w:r>
    </w:p>
    <w:p w14:paraId="1A3334B8">
      <w:pPr>
        <w:pStyle w:val="46"/>
      </w:pPr>
      <w:bookmarkStart w:id="50" w:name="_Toc195025371"/>
      <w:bookmarkStart w:id="51" w:name="_Toc194183188"/>
      <w:r>
        <w:rPr>
          <w:rFonts w:hint="eastAsia"/>
        </w:rPr>
        <w:t>结果与分析</w:t>
      </w:r>
      <w:bookmarkEnd w:id="50"/>
      <w:bookmarkEnd w:id="51"/>
    </w:p>
    <w:p w14:paraId="0872191E">
      <w:pPr>
        <w:pStyle w:val="47"/>
      </w:pPr>
      <w:bookmarkStart w:id="52" w:name="_Toc194183190"/>
      <w:bookmarkStart w:id="53" w:name="_Toc195025372"/>
      <w:r>
        <w:t>不同机器学习算法的预测性能分析</w:t>
      </w:r>
      <w:bookmarkEnd w:id="52"/>
      <w:bookmarkEnd w:id="53"/>
    </w:p>
    <w:p w14:paraId="285E8C21">
      <w:pPr>
        <w:pStyle w:val="49"/>
        <w:ind w:firstLine="480"/>
      </w:pPr>
      <w:r>
        <w:rPr>
          <w:rFonts w:hint="eastAsia"/>
        </w:rPr>
        <w:t>以研究区2022年6月16日数据分别训练RF、XGBoost和CatBoost 3种LST预测模型，并用R²、MAE和MSE评价模型性能</w:t>
      </w:r>
      <w:r>
        <w:rPr>
          <w:vertAlign w:val="superscript"/>
        </w:rPr>
        <w:fldChar w:fldCharType="begin"/>
      </w:r>
      <w:r>
        <w:rPr>
          <w:vertAlign w:val="superscript"/>
        </w:rPr>
        <w:instrText xml:space="preserve"> </w:instrText>
      </w:r>
      <w:r>
        <w:rPr>
          <w:rFonts w:hint="eastAsia"/>
          <w:vertAlign w:val="superscript"/>
        </w:rPr>
        <w:instrText xml:space="preserve">REF _Ref195025231 \r \h</w:instrText>
      </w:r>
      <w:r>
        <w:rPr>
          <w:vertAlign w:val="superscript"/>
        </w:rPr>
        <w:instrText xml:space="preserve">  \* MERGEFORMAT </w:instrText>
      </w:r>
      <w:r>
        <w:rPr>
          <w:vertAlign w:val="superscript"/>
        </w:rPr>
        <w:fldChar w:fldCharType="separate"/>
      </w:r>
      <w:r>
        <w:rPr>
          <w:vertAlign w:val="superscript"/>
        </w:rPr>
        <w:t>[32]</w:t>
      </w:r>
      <w:r>
        <w:rPr>
          <w:vertAlign w:val="superscript"/>
        </w:rPr>
        <w:fldChar w:fldCharType="end"/>
      </w:r>
      <w:r>
        <w:rPr>
          <w:rFonts w:hint="eastAsia"/>
        </w:rPr>
        <w:t>。3种LST预测模型的R²见</w:t>
      </w:r>
      <w:r>
        <w:fldChar w:fldCharType="begin"/>
      </w:r>
      <w:r>
        <w:instrText xml:space="preserve"> </w:instrText>
      </w:r>
      <w:r>
        <w:rPr>
          <w:rFonts w:hint="eastAsia"/>
        </w:rPr>
        <w:instrText xml:space="preserve">REF _Ref194152069 \h</w:instrText>
      </w:r>
      <w:r>
        <w:instrText xml:space="preserve"> </w:instrText>
      </w:r>
      <w:r>
        <w:fldChar w:fldCharType="separate"/>
      </w:r>
      <w:r>
        <w:rPr>
          <w:rFonts w:hint="eastAsia"/>
        </w:rPr>
        <w:t xml:space="preserve">图 </w:t>
      </w:r>
      <w:r>
        <w:t>4</w:t>
      </w:r>
      <w:r>
        <w:fldChar w:fldCharType="end"/>
      </w:r>
      <w:r>
        <w:rPr>
          <w:rFonts w:hint="eastAsia"/>
        </w:rPr>
        <w:t>所示，RF、XGBoost和CatBoost 3种模型的R²值十分接近，分别为0.86、0.85和0.84，RF略高于另外两个算法，且RF算法在散点的分布上明显更加均匀，且在高温部分有更好的稳定性。另外两种Boost算法在某些值附近有明显聚集，且部分值附近存在明显缺失。</w:t>
      </w:r>
    </w:p>
    <w:p w14:paraId="5717AA6E">
      <w:pPr>
        <w:keepNext/>
        <w:jc w:val="center"/>
        <w:rPr>
          <w:rFonts w:hint="eastAsia"/>
        </w:rPr>
      </w:pPr>
      <w:r>
        <w:rPr>
          <w:rFonts w:ascii="Times New Roman" w:hAnsi="Times New Roman" w:cs="Times New Roman"/>
        </w:rPr>
        <w:drawing>
          <wp:inline distT="0" distB="0" distL="114300" distR="114300">
            <wp:extent cx="5243195" cy="1078865"/>
            <wp:effectExtent l="0" t="0" r="1905" b="635"/>
            <wp:docPr id="11" name="图片 11" descr="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33"/>
                    <pic:cNvPicPr>
                      <a:picLocks noChangeAspect="1"/>
                    </pic:cNvPicPr>
                  </pic:nvPicPr>
                  <pic:blipFill>
                    <a:blip r:embed="rId45"/>
                    <a:srcRect l="1069" r="1718"/>
                    <a:stretch>
                      <a:fillRect/>
                    </a:stretch>
                  </pic:blipFill>
                  <pic:spPr>
                    <a:xfrm>
                      <a:off x="0" y="0"/>
                      <a:ext cx="5243195" cy="1078865"/>
                    </a:xfrm>
                    <a:prstGeom prst="rect">
                      <a:avLst/>
                    </a:prstGeom>
                  </pic:spPr>
                </pic:pic>
              </a:graphicData>
            </a:graphic>
          </wp:inline>
        </w:drawing>
      </w:r>
    </w:p>
    <w:p w14:paraId="084362DB">
      <w:pPr>
        <w:pStyle w:val="51"/>
        <w:ind w:firstLine="422"/>
      </w:pPr>
      <w:bookmarkStart w:id="54" w:name="_Ref194152069"/>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4</w:t>
      </w:r>
      <w:r>
        <w:rPr>
          <w:rFonts w:hint="eastAsia"/>
        </w:rPr>
        <w:fldChar w:fldCharType="end"/>
      </w:r>
      <w:bookmarkEnd w:id="54"/>
      <w:r>
        <w:rPr>
          <w:rFonts w:hint="eastAsia"/>
        </w:rPr>
        <w:t xml:space="preserve"> 3种算法真实值与预测值的拟合结果 (a)RF (b)XGBoost (c)CatBoost</w:t>
      </w:r>
    </w:p>
    <w:p w14:paraId="6188E56C">
      <w:pPr>
        <w:pStyle w:val="49"/>
        <w:ind w:firstLine="480"/>
      </w:pPr>
      <w:r>
        <w:rPr>
          <w:rFonts w:hint="eastAsia"/>
        </w:rPr>
        <w:t>以</w:t>
      </w:r>
      <w:r>
        <w:t>3种</w:t>
      </w:r>
      <w:r>
        <w:rPr>
          <w:rFonts w:hint="eastAsia"/>
        </w:rPr>
        <w:t>LST预测模型</w:t>
      </w:r>
      <w:r>
        <w:t>预测像元的</w:t>
      </w:r>
      <w:r>
        <w:rPr>
          <w:rFonts w:hint="eastAsia"/>
        </w:rPr>
        <w:t>绝对值误差（</w:t>
      </w:r>
      <w:r>
        <w:t>AE</w:t>
      </w:r>
      <w:r>
        <w:rPr>
          <w:rFonts w:hint="eastAsia"/>
        </w:rPr>
        <w:t>）</w:t>
      </w:r>
      <w:r>
        <w:t>和</w:t>
      </w:r>
      <w:r>
        <w:rPr>
          <w:rFonts w:hint="eastAsia"/>
        </w:rPr>
        <w:t>误差平方值（</w:t>
      </w:r>
      <w:r>
        <w:t>SE</w:t>
      </w:r>
      <w:r>
        <w:rPr>
          <w:rFonts w:hint="eastAsia"/>
        </w:rPr>
        <w:t>）</w:t>
      </w:r>
      <w:r>
        <w:t>为Y，以像元索引为X绘制散点图，</w:t>
      </w:r>
      <w:r>
        <w:rPr>
          <w:rFonts w:hint="eastAsia"/>
        </w:rPr>
        <w:t>并</w:t>
      </w:r>
      <w:r>
        <w:t>统计不同</w:t>
      </w:r>
      <w:r>
        <w:rPr>
          <w:rFonts w:hint="eastAsia"/>
        </w:rPr>
        <w:t>误差</w:t>
      </w:r>
      <w:r>
        <w:t>区间AE和SE</w:t>
      </w:r>
      <w:r>
        <w:rPr>
          <w:rFonts w:hint="eastAsia"/>
        </w:rPr>
        <w:t>的占比</w:t>
      </w:r>
      <w:r>
        <w:t>绘制饼状图（</w:t>
      </w:r>
      <w:r>
        <w:fldChar w:fldCharType="begin"/>
      </w:r>
      <w:r>
        <w:instrText xml:space="preserve"> REF _Ref194152148 \h </w:instrText>
      </w:r>
      <w:r>
        <w:fldChar w:fldCharType="separate"/>
      </w:r>
      <w:r>
        <w:rPr>
          <w:rFonts w:hint="eastAsia"/>
        </w:rPr>
        <w:t xml:space="preserve">图 </w:t>
      </w:r>
      <w:r>
        <w:t>5</w:t>
      </w:r>
      <w:r>
        <w:fldChar w:fldCharType="end"/>
      </w:r>
      <w:r>
        <w:t>）。</w:t>
      </w:r>
    </w:p>
    <w:p w14:paraId="702B292A">
      <w:pPr>
        <w:keepNext/>
        <w:jc w:val="center"/>
        <w:rPr>
          <w:rFonts w:hint="eastAsia"/>
        </w:rPr>
      </w:pPr>
      <w:r>
        <w:drawing>
          <wp:inline distT="0" distB="0" distL="114300" distR="114300">
            <wp:extent cx="4398010" cy="3357245"/>
            <wp:effectExtent l="0" t="0" r="2540" b="0"/>
            <wp:docPr id="9" name="图片 9" descr="MA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AE37"/>
                    <pic:cNvPicPr>
                      <a:picLocks noChangeAspect="1"/>
                    </pic:cNvPicPr>
                  </pic:nvPicPr>
                  <pic:blipFill>
                    <a:blip r:embed="rId46"/>
                    <a:srcRect r="1700"/>
                    <a:stretch>
                      <a:fillRect/>
                    </a:stretch>
                  </pic:blipFill>
                  <pic:spPr>
                    <a:xfrm>
                      <a:off x="0" y="0"/>
                      <a:ext cx="4417915" cy="3372063"/>
                    </a:xfrm>
                    <a:prstGeom prst="rect">
                      <a:avLst/>
                    </a:prstGeom>
                  </pic:spPr>
                </pic:pic>
              </a:graphicData>
            </a:graphic>
          </wp:inline>
        </w:drawing>
      </w:r>
    </w:p>
    <w:p w14:paraId="36AAE915">
      <w:pPr>
        <w:pStyle w:val="51"/>
        <w:ind w:firstLine="422"/>
      </w:pPr>
      <w:bookmarkStart w:id="55" w:name="_Ref194152148"/>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5</w:t>
      </w:r>
      <w:r>
        <w:rPr>
          <w:rFonts w:hint="eastAsia"/>
        </w:rPr>
        <w:fldChar w:fldCharType="end"/>
      </w:r>
      <w:bookmarkEnd w:id="55"/>
      <w:r>
        <w:rPr>
          <w:rFonts w:hint="eastAsia"/>
        </w:rPr>
        <w:t xml:space="preserve"> 三种模型AE和SE分布图,(a)RF模型AE、(b)XGBoost模型AE、(c)CatBoost模型AE、(d)RF模型SE、(e)XGBoost模型SE、(f)CatBoost模型SE.</w:t>
      </w:r>
    </w:p>
    <w:p w14:paraId="1B334989">
      <w:pPr>
        <w:pStyle w:val="49"/>
        <w:ind w:firstLine="480"/>
      </w:pPr>
      <w:r>
        <w:t>如</w:t>
      </w:r>
      <w:r>
        <w:fldChar w:fldCharType="begin"/>
      </w:r>
      <w:r>
        <w:instrText xml:space="preserve"> REF _Ref194152148 \h </w:instrText>
      </w:r>
      <w:r>
        <w:fldChar w:fldCharType="separate"/>
      </w:r>
      <w:r>
        <w:rPr>
          <w:rFonts w:hint="eastAsia"/>
        </w:rPr>
        <w:t xml:space="preserve">图 </w:t>
      </w:r>
      <w:r>
        <w:t>5</w:t>
      </w:r>
      <w:r>
        <w:fldChar w:fldCharType="end"/>
      </w:r>
      <w:r>
        <w:t>，3种算法的AE和SE密度较高区域均位于0值附近</w:t>
      </w:r>
      <w:r>
        <w:rPr>
          <w:rFonts w:hint="eastAsia"/>
        </w:rPr>
        <w:t>，且</w:t>
      </w:r>
      <w:r>
        <w:t>AE和SE</w:t>
      </w:r>
      <w:r>
        <w:rPr>
          <w:rFonts w:hint="eastAsia"/>
        </w:rPr>
        <w:t>在</w:t>
      </w:r>
      <w:r>
        <w:t>0-1之间</w:t>
      </w:r>
      <w:r>
        <w:rPr>
          <w:rFonts w:hint="eastAsia"/>
        </w:rPr>
        <w:t>占比均大于38%</w:t>
      </w:r>
      <w:r>
        <w:t>，RF模型</w:t>
      </w:r>
      <w:r>
        <w:rPr>
          <w:rFonts w:hint="eastAsia"/>
        </w:rPr>
        <w:t>高达</w:t>
      </w:r>
      <w:r>
        <w:t>40.4%</w:t>
      </w:r>
      <w:r>
        <w:rPr>
          <w:rFonts w:hint="eastAsia"/>
        </w:rPr>
        <w:t>。</w:t>
      </w:r>
      <w:r>
        <w:t>AE</w:t>
      </w:r>
      <w:r>
        <w:rPr>
          <w:rFonts w:hint="eastAsia"/>
        </w:rPr>
        <w:t>在1-10之间占比在60%左右，</w:t>
      </w:r>
      <w:r>
        <w:t>大于10的部分仅占0.2%</w:t>
      </w:r>
      <w:r>
        <w:rPr>
          <w:rFonts w:hint="eastAsia"/>
        </w:rPr>
        <w:t>。</w:t>
      </w:r>
      <w:r>
        <w:t>SE</w:t>
      </w:r>
      <w:r>
        <w:rPr>
          <w:rFonts w:hint="eastAsia"/>
        </w:rPr>
        <w:t>在1-10之间占比在42%以上，</w:t>
      </w:r>
      <w:r>
        <w:t>大于10的部分占</w:t>
      </w:r>
      <w:r>
        <w:rPr>
          <w:rFonts w:hint="eastAsia"/>
        </w:rPr>
        <w:t>18</w:t>
      </w:r>
      <w:r>
        <w:t>%</w:t>
      </w:r>
      <w:r>
        <w:rPr>
          <w:rFonts w:hint="eastAsia"/>
        </w:rPr>
        <w:t>左右。</w:t>
      </w:r>
      <w:r>
        <w:t>RF模型AE和SE</w:t>
      </w:r>
      <w:r>
        <w:rPr>
          <w:rFonts w:hint="eastAsia"/>
        </w:rPr>
        <w:t>值</w:t>
      </w:r>
      <w:r>
        <w:t>较小的部分占比都略高于另外两种模型。</w:t>
      </w:r>
    </w:p>
    <w:p w14:paraId="1998DB5F">
      <w:pPr>
        <w:pStyle w:val="49"/>
        <w:ind w:firstLine="480"/>
      </w:pPr>
      <w:r>
        <w:rPr>
          <w:rFonts w:hint="eastAsia"/>
        </w:rPr>
        <w:t>总体来说，</w:t>
      </w:r>
      <w:r>
        <w:t>三种算法均性能良好，RF算法R²最高，达0.86；在MAE和MSE上，RF的表现均优于另外两种算法，MAE和MSE分别达到1.78和5.59。因此RF算法具有更好的稳定性，研究将采用RF算法进行LST数据估算。</w:t>
      </w:r>
    </w:p>
    <w:p w14:paraId="7B3BDE48">
      <w:pPr>
        <w:pStyle w:val="47"/>
      </w:pPr>
      <w:bookmarkStart w:id="56" w:name="_Toc194183189"/>
      <w:bookmarkStart w:id="57" w:name="_Toc195025373"/>
      <w:r>
        <w:rPr>
          <w:rFonts w:hint="eastAsia"/>
        </w:rPr>
        <w:t>降尺度效果可视化对比分析</w:t>
      </w:r>
      <w:bookmarkEnd w:id="56"/>
      <w:bookmarkEnd w:id="57"/>
    </w:p>
    <w:p w14:paraId="42CB681E">
      <w:pPr>
        <w:pStyle w:val="49"/>
        <w:ind w:firstLine="480"/>
      </w:pPr>
      <w:r>
        <w:rPr>
          <w:rFonts w:hint="eastAsia"/>
        </w:rPr>
        <w:t>降尺度结果的可视化评估是降尺度或超分模型评价的重要环节</w:t>
      </w:r>
      <w:r>
        <w:rPr>
          <w:vertAlign w:val="superscript"/>
        </w:rPr>
        <w:fldChar w:fldCharType="begin"/>
      </w:r>
      <w:r>
        <w:rPr>
          <w:vertAlign w:val="superscript"/>
        </w:rPr>
        <w:instrText xml:space="preserve"> </w:instrText>
      </w:r>
      <w:r>
        <w:rPr>
          <w:rFonts w:hint="eastAsia"/>
          <w:vertAlign w:val="superscript"/>
        </w:rPr>
        <w:instrText xml:space="preserve">REF _Ref194176918 \r \h</w:instrText>
      </w:r>
      <w:r>
        <w:rPr>
          <w:vertAlign w:val="superscript"/>
        </w:rPr>
        <w:instrText xml:space="preserve"> </w:instrText>
      </w:r>
      <w:r>
        <w:rPr>
          <w:vertAlign w:val="superscript"/>
        </w:rPr>
        <w:fldChar w:fldCharType="separate"/>
      </w:r>
      <w:r>
        <w:rPr>
          <w:vertAlign w:val="superscript"/>
        </w:rPr>
        <w:t>[33]</w:t>
      </w:r>
      <w:r>
        <w:rPr>
          <w:vertAlign w:val="superscript"/>
        </w:rPr>
        <w:fldChar w:fldCharType="end"/>
      </w:r>
      <w:r>
        <w:rPr>
          <w:rFonts w:hint="eastAsia"/>
        </w:rPr>
        <w:t>，可直观反映LST细节的还原度</w:t>
      </w:r>
      <w:r>
        <w:rPr>
          <w:vertAlign w:val="superscript"/>
        </w:rPr>
        <w:fldChar w:fldCharType="begin"/>
      </w:r>
      <w:r>
        <w:rPr>
          <w:vertAlign w:val="superscript"/>
        </w:rPr>
        <w:instrText xml:space="preserve"> </w:instrText>
      </w:r>
      <w:r>
        <w:rPr>
          <w:rFonts w:hint="eastAsia"/>
          <w:vertAlign w:val="superscript"/>
        </w:rPr>
        <w:instrText xml:space="preserve">REF _Ref194175683 \r \h</w:instrText>
      </w:r>
      <w:r>
        <w:rPr>
          <w:vertAlign w:val="superscript"/>
        </w:rPr>
        <w:instrText xml:space="preserve"> </w:instrText>
      </w:r>
      <w:r>
        <w:rPr>
          <w:vertAlign w:val="superscript"/>
        </w:rPr>
        <w:fldChar w:fldCharType="separate"/>
      </w:r>
      <w:r>
        <w:rPr>
          <w:vertAlign w:val="superscript"/>
        </w:rPr>
        <w:t>[9]</w:t>
      </w:r>
      <w:r>
        <w:rPr>
          <w:vertAlign w:val="superscript"/>
        </w:rPr>
        <w:fldChar w:fldCharType="end"/>
      </w:r>
      <w:r>
        <w:rPr>
          <w:rFonts w:hint="eastAsia"/>
        </w:rPr>
        <w:t>，因此优秀的降尺度模型应在视觉效果上尽可能还原真实LST。</w:t>
      </w:r>
    </w:p>
    <w:p w14:paraId="10661966">
      <w:pPr>
        <w:pStyle w:val="49"/>
        <w:ind w:firstLine="480"/>
      </w:pPr>
      <w:r>
        <w:rPr>
          <w:rFonts w:hint="eastAsia"/>
        </w:rPr>
        <w:t>本研究选取2022年6月三种LST进行可视化如</w:t>
      </w:r>
      <w:r>
        <w:fldChar w:fldCharType="begin"/>
      </w:r>
      <w:r>
        <w:instrText xml:space="preserve"> </w:instrText>
      </w:r>
      <w:r>
        <w:rPr>
          <w:rFonts w:hint="eastAsia"/>
        </w:rPr>
        <w:instrText xml:space="preserve">REF _Ref194147474 \h</w:instrText>
      </w:r>
      <w:r>
        <w:instrText xml:space="preserve"> </w:instrText>
      </w:r>
      <w:r>
        <w:fldChar w:fldCharType="separate"/>
      </w:r>
      <w:r>
        <w:rPr>
          <w:rFonts w:hint="eastAsia"/>
        </w:rPr>
        <w:t xml:space="preserve">图 </w:t>
      </w:r>
      <w:r>
        <w:t>6</w:t>
      </w:r>
      <w:r>
        <w:fldChar w:fldCharType="end"/>
      </w:r>
      <w:r>
        <w:rPr>
          <w:rFonts w:hint="eastAsia"/>
        </w:rPr>
        <w:t>所示，可见原始1kmLST影像因分辨率有限呈现明显的“马赛克”块状特征，细节难以辨识，而预测30m LST纹理清晰、细节丰富，与真实高分辨率地表温度数据相比，精确还原了不同地类的LST的空间差异。同时，降尺度30mLST与真实30mLST的总体格局高度一致，高温区和低温区的位置与范围均与真实数据吻合，虽边界不够清晰，但总体上再现了真实LST的细节</w:t>
      </w:r>
      <w:r>
        <w:rPr>
          <w:vertAlign w:val="superscript"/>
        </w:rPr>
        <w:fldChar w:fldCharType="begin"/>
      </w:r>
      <w:r>
        <w:rPr>
          <w:vertAlign w:val="superscript"/>
        </w:rPr>
        <w:instrText xml:space="preserve"> </w:instrText>
      </w:r>
      <w:r>
        <w:rPr>
          <w:rFonts w:hint="eastAsia"/>
          <w:vertAlign w:val="superscript"/>
        </w:rPr>
        <w:instrText xml:space="preserve">REF _Ref194175683 \r \h</w:instrText>
      </w:r>
      <w:r>
        <w:rPr>
          <w:vertAlign w:val="superscript"/>
        </w:rPr>
        <w:instrText xml:space="preserve"> </w:instrText>
      </w:r>
      <w:r>
        <w:rPr>
          <w:vertAlign w:val="superscript"/>
        </w:rPr>
        <w:fldChar w:fldCharType="separate"/>
      </w:r>
      <w:r>
        <w:rPr>
          <w:vertAlign w:val="superscript"/>
        </w:rPr>
        <w:t>[9]</w:t>
      </w:r>
      <w:r>
        <w:rPr>
          <w:vertAlign w:val="superscript"/>
        </w:rPr>
        <w:fldChar w:fldCharType="end"/>
      </w:r>
      <w:r>
        <w:rPr>
          <w:rFonts w:hint="eastAsia"/>
        </w:rPr>
        <w:t>。</w:t>
      </w:r>
    </w:p>
    <w:p w14:paraId="37E91102">
      <w:pPr>
        <w:pStyle w:val="49"/>
        <w:ind w:firstLine="480"/>
      </w:pPr>
      <w:r>
        <w:rPr>
          <w:rFonts w:hint="eastAsia"/>
        </w:rPr>
        <w:t>但对不同数据的相同区域进行局部放大观察发现，降尺度影像仍存在一定程度的“马赛克”效应残留，栅格边界依然明显，不同原始像元交界处相同地类温度存在差异，这种块状伪影也存在于其他高分辨率LST降尺度结果中</w:t>
      </w:r>
      <w:r>
        <w:rPr>
          <w:vertAlign w:val="superscript"/>
        </w:rPr>
        <w:fldChar w:fldCharType="begin"/>
      </w:r>
      <w:r>
        <w:rPr>
          <w:vertAlign w:val="superscript"/>
        </w:rPr>
        <w:instrText xml:space="preserve"> </w:instrText>
      </w:r>
      <w:r>
        <w:rPr>
          <w:rFonts w:hint="eastAsia"/>
          <w:vertAlign w:val="superscript"/>
        </w:rPr>
        <w:instrText xml:space="preserve">REF _Ref194176918 \r \h</w:instrText>
      </w:r>
      <w:r>
        <w:rPr>
          <w:vertAlign w:val="superscript"/>
        </w:rPr>
        <w:instrText xml:space="preserve">  \* MERGEFORMAT </w:instrText>
      </w:r>
      <w:r>
        <w:rPr>
          <w:vertAlign w:val="superscript"/>
        </w:rPr>
        <w:fldChar w:fldCharType="separate"/>
      </w:r>
      <w:r>
        <w:rPr>
          <w:vertAlign w:val="superscript"/>
        </w:rPr>
        <w:t>[33]</w:t>
      </w:r>
      <w:r>
        <w:rPr>
          <w:vertAlign w:val="superscript"/>
        </w:rPr>
        <w:fldChar w:fldCharType="end"/>
      </w:r>
      <w:r>
        <w:rPr>
          <w:rFonts w:hint="eastAsia"/>
        </w:rPr>
        <w:t>。</w:t>
      </w:r>
    </w:p>
    <w:p w14:paraId="033E40FD">
      <w:pPr>
        <w:keepNext/>
        <w:jc w:val="center"/>
        <w:rPr>
          <w:rFonts w:hint="eastAsia"/>
        </w:rPr>
      </w:pPr>
      <w:r>
        <w:rPr>
          <w:rFonts w:hint="eastAsia"/>
        </w:rPr>
        <w:drawing>
          <wp:inline distT="0" distB="0" distL="0" distR="0">
            <wp:extent cx="4130675" cy="2753360"/>
            <wp:effectExtent l="0" t="0" r="3175" b="8890"/>
            <wp:docPr id="15569874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7438" name="图片 2"/>
                    <pic:cNvPicPr>
                      <a:picLocks noChangeAspect="1"/>
                    </pic:cNvPicPr>
                  </pic:nvPicPr>
                  <pic:blipFill>
                    <a:blip r:embed="rId47"/>
                    <a:stretch>
                      <a:fillRect/>
                    </a:stretch>
                  </pic:blipFill>
                  <pic:spPr>
                    <a:xfrm>
                      <a:off x="0" y="0"/>
                      <a:ext cx="4160231" cy="2773320"/>
                    </a:xfrm>
                    <a:prstGeom prst="rect">
                      <a:avLst/>
                    </a:prstGeom>
                  </pic:spPr>
                </pic:pic>
              </a:graphicData>
            </a:graphic>
          </wp:inline>
        </w:drawing>
      </w:r>
    </w:p>
    <w:p w14:paraId="3928EE1B">
      <w:pPr>
        <w:pStyle w:val="51"/>
        <w:ind w:firstLine="422"/>
      </w:pPr>
      <w:bookmarkStart w:id="58" w:name="_Ref194147474"/>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6</w:t>
      </w:r>
      <w:r>
        <w:rPr>
          <w:rFonts w:hint="eastAsia"/>
        </w:rPr>
        <w:fldChar w:fldCharType="end"/>
      </w:r>
      <w:bookmarkEnd w:id="58"/>
      <w:r>
        <w:rPr>
          <w:rFonts w:hint="eastAsia"/>
        </w:rPr>
        <w:t xml:space="preserve"> LST可视化 （Row_LST）原始MOD11A1 LST数据；（Predect_LST）降尺度LST数据；（Actual_LST）原始Landsat LST数据</w:t>
      </w:r>
    </w:p>
    <w:p w14:paraId="3E3B4115">
      <w:pPr>
        <w:pStyle w:val="47"/>
      </w:pPr>
      <w:bookmarkStart w:id="59" w:name="_Toc195025374"/>
      <w:bookmarkStart w:id="60" w:name="_Toc194183191"/>
      <w:r>
        <w:t>长时序高空间分辨率LST数据的预测</w:t>
      </w:r>
      <w:bookmarkEnd w:id="59"/>
      <w:bookmarkEnd w:id="60"/>
    </w:p>
    <w:p w14:paraId="3D1B89AD">
      <w:pPr>
        <w:pStyle w:val="48"/>
      </w:pPr>
      <w:bookmarkStart w:id="61" w:name="_Toc194183192"/>
      <w:bookmarkStart w:id="62" w:name="_Toc195025375"/>
      <w:r>
        <w:t>逐月LST预测模型构建</w:t>
      </w:r>
      <w:bookmarkEnd w:id="61"/>
      <w:bookmarkEnd w:id="62"/>
    </w:p>
    <w:p w14:paraId="5D91D815">
      <w:pPr>
        <w:pStyle w:val="49"/>
        <w:ind w:firstLine="480"/>
      </w:pPr>
      <w:r>
        <w:rPr>
          <w:rFonts w:hint="eastAsia"/>
        </w:rPr>
        <w:t>考虑到</w:t>
      </w:r>
      <w:r>
        <w:t>NDVI</w:t>
      </w:r>
      <w:r>
        <w:rPr>
          <w:rFonts w:hint="eastAsia"/>
        </w:rPr>
        <w:t>与</w:t>
      </w:r>
      <w:r>
        <w:t>LST</w:t>
      </w:r>
      <w:r>
        <w:rPr>
          <w:rFonts w:hint="eastAsia"/>
        </w:rPr>
        <w:t>关系的季节差异性</w:t>
      </w:r>
      <w:r>
        <w:rPr>
          <w:vertAlign w:val="superscript"/>
        </w:rPr>
        <w:fldChar w:fldCharType="begin"/>
      </w:r>
      <w:r>
        <w:rPr>
          <w:vertAlign w:val="superscript"/>
        </w:rPr>
        <w:instrText xml:space="preserve"> </w:instrText>
      </w:r>
      <w:r>
        <w:rPr>
          <w:rFonts w:hint="eastAsia"/>
          <w:vertAlign w:val="superscript"/>
        </w:rPr>
        <w:instrText xml:space="preserve">REF _Ref194177060 \r \h</w:instrText>
      </w:r>
      <w:r>
        <w:rPr>
          <w:vertAlign w:val="superscript"/>
        </w:rPr>
        <w:instrText xml:space="preserve">  \* MERGEFORMAT </w:instrText>
      </w:r>
      <w:r>
        <w:rPr>
          <w:vertAlign w:val="superscript"/>
        </w:rPr>
        <w:fldChar w:fldCharType="separate"/>
      </w:r>
      <w:r>
        <w:rPr>
          <w:vertAlign w:val="superscript"/>
        </w:rPr>
        <w:t>[34]</w:t>
      </w:r>
      <w:r>
        <w:rPr>
          <w:vertAlign w:val="superscript"/>
        </w:rPr>
        <w:fldChar w:fldCharType="end"/>
      </w:r>
      <w:r>
        <w:rPr>
          <w:rFonts w:hint="eastAsia"/>
        </w:rPr>
        <w:t>，本研究</w:t>
      </w:r>
      <w:r>
        <w:t>逐月构建</w:t>
      </w:r>
      <w:r>
        <w:rPr>
          <w:rFonts w:hint="eastAsia"/>
        </w:rPr>
        <w:t>了</w:t>
      </w:r>
      <w:r>
        <w:t>LST预测模型，可尽可能保证NDVI与LST关系的时效性和弥补高空间分辨率NDVI逐日数据缺失的局限性。</w:t>
      </w:r>
      <w:r>
        <w:rPr>
          <w:rFonts w:hint="eastAsia"/>
        </w:rPr>
        <w:t>用训练好的逐月模型</w:t>
      </w:r>
      <w:r>
        <w:t>预测了高空间LST数据（</w:t>
      </w:r>
      <w:r>
        <w:fldChar w:fldCharType="begin"/>
      </w:r>
      <w:r>
        <w:instrText xml:space="preserve"> REF _Ref194152372 \h </w:instrText>
      </w:r>
      <w:r>
        <w:fldChar w:fldCharType="separate"/>
      </w:r>
      <w:r>
        <w:rPr>
          <w:rFonts w:hint="eastAsia"/>
        </w:rPr>
        <w:t xml:space="preserve">图 </w:t>
      </w:r>
      <w:r>
        <w:t>7</w:t>
      </w:r>
      <w:r>
        <w:fldChar w:fldCharType="end"/>
      </w:r>
      <w:r>
        <w:t>）用于评估模型性能。逐月模型的R²平均值为0.78，</w:t>
      </w:r>
      <w:r>
        <w:rPr>
          <w:rFonts w:hint="eastAsia"/>
        </w:rPr>
        <w:t>8</w:t>
      </w:r>
      <w:r>
        <w:t>月</w:t>
      </w:r>
      <w:r>
        <w:rPr>
          <w:rFonts w:hint="eastAsia"/>
        </w:rPr>
        <w:t>精度较低（</w:t>
      </w:r>
      <w:r>
        <w:t>0.65</w:t>
      </w:r>
      <w:r>
        <w:rPr>
          <w:rFonts w:hint="eastAsia"/>
        </w:rPr>
        <w:t>）</w:t>
      </w:r>
      <w:r>
        <w:t>，</w:t>
      </w:r>
      <w:r>
        <w:rPr>
          <w:rFonts w:hint="eastAsia"/>
        </w:rPr>
        <w:t>这可能源于遥感影像中南部有大片云层覆盖，对训练时所需的高分辨率地表温度数据和NDVI数据都产生了较大影响，进而缩减了可参与模型训练的样本总数，使得模型的预测精度有所降低。其他时期遥感影像质量较好，模型精度较高</w:t>
      </w:r>
      <w:r>
        <w:t>。</w:t>
      </w:r>
    </w:p>
    <w:p w14:paraId="42A14581">
      <w:pPr>
        <w:keepNext/>
        <w:jc w:val="center"/>
        <w:rPr>
          <w:rFonts w:hint="eastAsia"/>
        </w:rPr>
      </w:pPr>
      <w:r>
        <w:rPr>
          <w:rFonts w:ascii="Times New Roman" w:hAnsi="Times New Roman" w:cs="Times New Roman"/>
        </w:rPr>
        <w:drawing>
          <wp:inline distT="0" distB="0" distL="114300" distR="114300">
            <wp:extent cx="4349750" cy="2900045"/>
            <wp:effectExtent l="0" t="0" r="0" b="0"/>
            <wp:docPr id="2" name="图片 2" descr="LST_Monthly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ST_Monthly_Plot"/>
                    <pic:cNvPicPr>
                      <a:picLocks noChangeAspect="1"/>
                    </pic:cNvPicPr>
                  </pic:nvPicPr>
                  <pic:blipFill>
                    <a:blip r:embed="rId48"/>
                    <a:stretch>
                      <a:fillRect/>
                    </a:stretch>
                  </pic:blipFill>
                  <pic:spPr>
                    <a:xfrm>
                      <a:off x="0" y="0"/>
                      <a:ext cx="4349750" cy="2900045"/>
                    </a:xfrm>
                    <a:prstGeom prst="rect">
                      <a:avLst/>
                    </a:prstGeom>
                  </pic:spPr>
                </pic:pic>
              </a:graphicData>
            </a:graphic>
          </wp:inline>
        </w:drawing>
      </w:r>
    </w:p>
    <w:p w14:paraId="3CF7DAEE">
      <w:pPr>
        <w:pStyle w:val="51"/>
        <w:ind w:firstLine="422"/>
      </w:pPr>
      <w:bookmarkStart w:id="63" w:name="_Ref194152372"/>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7</w:t>
      </w:r>
      <w:r>
        <w:rPr>
          <w:rFonts w:hint="eastAsia"/>
        </w:rPr>
        <w:fldChar w:fldCharType="end"/>
      </w:r>
      <w:bookmarkEnd w:id="63"/>
      <w:r>
        <w:rPr>
          <w:rFonts w:hint="eastAsia"/>
        </w:rPr>
        <w:t xml:space="preserve"> LST预测结果（温度单位为K）</w:t>
      </w:r>
    </w:p>
    <w:p w14:paraId="66ED2010">
      <w:pPr>
        <w:pStyle w:val="48"/>
      </w:pPr>
      <w:bookmarkStart w:id="64" w:name="_Toc195025376"/>
      <w:bookmarkStart w:id="65" w:name="_Toc194183193"/>
      <w:r>
        <w:rPr>
          <w:rFonts w:hint="eastAsia"/>
        </w:rPr>
        <w:t>2022年全年LST数据预测与分析</w:t>
      </w:r>
      <w:bookmarkEnd w:id="64"/>
      <w:bookmarkEnd w:id="65"/>
    </w:p>
    <w:p w14:paraId="674E5A58">
      <w:pPr>
        <w:pStyle w:val="49"/>
        <w:ind w:firstLine="480"/>
      </w:pPr>
      <w:r>
        <w:rPr>
          <w:rFonts w:hint="eastAsia"/>
        </w:rPr>
        <w:t>以</w:t>
      </w:r>
      <w:r>
        <w:t>每月NDVI 30m、LCD 30m和逐日LST 990m</w:t>
      </w:r>
      <w:r>
        <w:rPr>
          <w:rFonts w:hint="eastAsia"/>
        </w:rPr>
        <w:t>为</w:t>
      </w:r>
      <w:r>
        <w:t>特征数据</w:t>
      </w:r>
      <w:r>
        <w:rPr>
          <w:rFonts w:hint="eastAsia"/>
        </w:rPr>
        <w:t>输入</w:t>
      </w:r>
      <w:r>
        <w:t>到对应月份</w:t>
      </w:r>
      <w:r>
        <w:rPr>
          <w:rFonts w:hint="eastAsia"/>
        </w:rPr>
        <w:t>的LST</w:t>
      </w:r>
      <w:r>
        <w:t>预测模型</w:t>
      </w:r>
      <w:r>
        <w:rPr>
          <w:rFonts w:hint="eastAsia"/>
        </w:rPr>
        <w:t>，</w:t>
      </w:r>
      <w:r>
        <w:t>得到2022年研究区</w:t>
      </w:r>
      <w:r>
        <w:rPr>
          <w:rFonts w:hint="eastAsia"/>
        </w:rPr>
        <w:t>逐</w:t>
      </w:r>
      <w:r>
        <w:t>日30m</w:t>
      </w:r>
      <w:r>
        <w:rPr>
          <w:rFonts w:hint="eastAsia"/>
        </w:rPr>
        <w:t xml:space="preserve"> </w:t>
      </w:r>
      <w:r>
        <w:t>LST数据</w:t>
      </w:r>
      <w:r>
        <w:rPr>
          <w:rFonts w:hint="eastAsia"/>
        </w:rPr>
        <w:t>，并用逐日</w:t>
      </w:r>
      <w:r>
        <w:t>气温（AT）</w:t>
      </w:r>
      <w:r>
        <w:rPr>
          <w:rFonts w:hint="eastAsia"/>
        </w:rPr>
        <w:t>验证</w:t>
      </w:r>
      <w:r>
        <w:t>LST</w:t>
      </w:r>
      <w:r>
        <w:rPr>
          <w:rFonts w:hint="eastAsia"/>
        </w:rPr>
        <w:t>的可靠性（见</w:t>
      </w:r>
      <w:r>
        <w:fldChar w:fldCharType="begin"/>
      </w:r>
      <w:r>
        <w:instrText xml:space="preserve"> </w:instrText>
      </w:r>
      <w:r>
        <w:rPr>
          <w:rFonts w:hint="eastAsia"/>
        </w:rPr>
        <w:instrText xml:space="preserve">REF _Ref194152484 \h</w:instrText>
      </w:r>
      <w:r>
        <w:instrText xml:space="preserve"> </w:instrText>
      </w:r>
      <w:r>
        <w:fldChar w:fldCharType="separate"/>
      </w:r>
      <w:r>
        <w:rPr>
          <w:rFonts w:hint="eastAsia"/>
        </w:rPr>
        <w:t xml:space="preserve">图 </w:t>
      </w:r>
      <w:r>
        <w:t>8</w:t>
      </w:r>
      <w:r>
        <w:fldChar w:fldCharType="end"/>
      </w:r>
      <w:r>
        <w:rPr>
          <w:rFonts w:hint="eastAsia"/>
        </w:rPr>
        <w:t>）。</w:t>
      </w:r>
      <w:r>
        <w:t>其中</w:t>
      </w:r>
      <w:r>
        <w:rPr>
          <w:rFonts w:hint="eastAsia"/>
        </w:rPr>
        <w:t>逐日AT</w:t>
      </w:r>
      <w:r>
        <w:t>数据来源于世界气象组织 (WMO)收集与维护</w:t>
      </w:r>
      <w:r>
        <w:rPr>
          <w:rFonts w:hint="eastAsia"/>
        </w:rPr>
        <w:t>的气象站点数据</w:t>
      </w:r>
      <w:r>
        <w:t>。</w:t>
      </w:r>
    </w:p>
    <w:p w14:paraId="032D1A0D">
      <w:pPr>
        <w:keepNext/>
        <w:jc w:val="center"/>
        <w:rPr>
          <w:rFonts w:hint="eastAsia"/>
        </w:rPr>
      </w:pPr>
      <w:r>
        <w:drawing>
          <wp:inline distT="0" distB="0" distL="0" distR="0">
            <wp:extent cx="4530725" cy="3336925"/>
            <wp:effectExtent l="0" t="0" r="3175" b="0"/>
            <wp:docPr id="8793413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1356" name="图片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563836" cy="3361065"/>
                    </a:xfrm>
                    <a:prstGeom prst="rect">
                      <a:avLst/>
                    </a:prstGeom>
                    <a:noFill/>
                    <a:ln>
                      <a:noFill/>
                    </a:ln>
                  </pic:spPr>
                </pic:pic>
              </a:graphicData>
            </a:graphic>
          </wp:inline>
        </w:drawing>
      </w:r>
    </w:p>
    <w:p w14:paraId="4459759F">
      <w:pPr>
        <w:pStyle w:val="51"/>
        <w:ind w:firstLine="422"/>
      </w:pPr>
      <w:bookmarkStart w:id="66" w:name="_Ref194152484"/>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8</w:t>
      </w:r>
      <w:r>
        <w:rPr>
          <w:rFonts w:hint="eastAsia"/>
        </w:rPr>
        <w:fldChar w:fldCharType="end"/>
      </w:r>
      <w:bookmarkEnd w:id="66"/>
      <w:r>
        <w:rPr>
          <w:rFonts w:hint="eastAsia"/>
        </w:rPr>
        <w:t xml:space="preserve"> 2022年AT和平均LST折线图和散点图（红色点/线为NDVI数据的成像日期的拟合点）</w:t>
      </w:r>
    </w:p>
    <w:p w14:paraId="201EC0AE">
      <w:pPr>
        <w:pStyle w:val="49"/>
        <w:ind w:firstLine="480"/>
      </w:pPr>
      <w:r>
        <w:t>由</w:t>
      </w:r>
      <w:r>
        <w:fldChar w:fldCharType="begin"/>
      </w:r>
      <w:r>
        <w:instrText xml:space="preserve"> REF _Ref194152484 \h </w:instrText>
      </w:r>
      <w:r>
        <w:fldChar w:fldCharType="separate"/>
      </w:r>
      <w:r>
        <w:rPr>
          <w:rFonts w:hint="eastAsia"/>
        </w:rPr>
        <w:t xml:space="preserve">图 </w:t>
      </w:r>
      <w:r>
        <w:t>8</w:t>
      </w:r>
      <w:r>
        <w:fldChar w:fldCharType="end"/>
      </w:r>
      <w:r>
        <w:t>a中的LST与AT折线图可见，2022年全年LST与AT变化趋势均表现出明显的季节性，夏季温度较高，冬季温度较低，这种</w:t>
      </w:r>
      <w:r>
        <w:rPr>
          <w:rFonts w:hint="eastAsia"/>
        </w:rPr>
        <w:t>温度的</w:t>
      </w:r>
      <w:r>
        <w:t>周期性</w:t>
      </w:r>
      <w:r>
        <w:rPr>
          <w:rFonts w:hint="eastAsia"/>
        </w:rPr>
        <w:t>变化</w:t>
      </w:r>
      <w:r>
        <w:t>是</w:t>
      </w:r>
      <w:r>
        <w:rPr>
          <w:rFonts w:hint="eastAsia"/>
        </w:rPr>
        <w:t>研究区</w:t>
      </w:r>
      <w:r>
        <w:t>温带气候的典型特征。由（</w:t>
      </w:r>
      <w:r>
        <w:fldChar w:fldCharType="begin"/>
      </w:r>
      <w:r>
        <w:instrText xml:space="preserve"> REF _Ref194152484 \h </w:instrText>
      </w:r>
      <w:r>
        <w:fldChar w:fldCharType="separate"/>
      </w:r>
      <w:r>
        <w:rPr>
          <w:rFonts w:hint="eastAsia"/>
        </w:rPr>
        <w:t xml:space="preserve">图 </w:t>
      </w:r>
      <w:r>
        <w:t>8</w:t>
      </w:r>
      <w:r>
        <w:fldChar w:fldCharType="end"/>
      </w:r>
      <w:r>
        <w:t>b）AT与LST散点图可见二者相关性R</w:t>
      </w:r>
      <w:r>
        <w:rPr>
          <w:vertAlign w:val="superscript"/>
        </w:rPr>
        <w:t>2</w:t>
      </w:r>
      <w:r>
        <w:t>达到0.85，这符合真实LST数据的预期</w:t>
      </w:r>
      <w:r>
        <w:rPr>
          <w:rFonts w:hint="eastAsia"/>
        </w:rPr>
        <w:t>，进一步佐证了该框架在时序上的可行性</w:t>
      </w:r>
      <w:r>
        <w:t>。有研究</w:t>
      </w:r>
      <w:r>
        <w:rPr>
          <w:rFonts w:hint="eastAsia"/>
        </w:rPr>
        <w:t>统计了</w:t>
      </w:r>
      <w:r>
        <w:t>MODIS</w:t>
      </w:r>
      <w:r>
        <w:rPr>
          <w:rFonts w:hint="eastAsia"/>
        </w:rPr>
        <w:t xml:space="preserve"> LST</w:t>
      </w:r>
      <w:r>
        <w:t>数据</w:t>
      </w:r>
      <w:r>
        <w:rPr>
          <w:rFonts w:hint="eastAsia"/>
        </w:rPr>
        <w:t>与</w:t>
      </w:r>
      <w:r>
        <w:t>气温在白天的相关性达到了0.83</w:t>
      </w:r>
      <w:r>
        <w:rPr>
          <w:vertAlign w:val="superscript"/>
        </w:rPr>
        <w:fldChar w:fldCharType="begin"/>
      </w:r>
      <w:r>
        <w:rPr>
          <w:vertAlign w:val="superscript"/>
        </w:rPr>
        <w:instrText xml:space="preserve"> REF _Ref194177175 \r \h  \* MERGEFORMAT </w:instrText>
      </w:r>
      <w:r>
        <w:rPr>
          <w:vertAlign w:val="superscript"/>
        </w:rPr>
        <w:fldChar w:fldCharType="separate"/>
      </w:r>
      <w:r>
        <w:rPr>
          <w:vertAlign w:val="superscript"/>
        </w:rPr>
        <w:t>[35]</w:t>
      </w:r>
      <w:r>
        <w:rPr>
          <w:vertAlign w:val="superscript"/>
        </w:rPr>
        <w:fldChar w:fldCharType="end"/>
      </w:r>
      <w:r>
        <w:rPr>
          <w:vertAlign w:val="superscript"/>
        </w:rPr>
        <w:fldChar w:fldCharType="begin"/>
      </w:r>
      <w:r>
        <w:rPr>
          <w:vertAlign w:val="superscript"/>
        </w:rPr>
        <w:instrText xml:space="preserve"> REF _Ref195025501 \r \h </w:instrText>
      </w:r>
      <w:r>
        <w:rPr>
          <w:vertAlign w:val="superscript"/>
        </w:rPr>
        <w:fldChar w:fldCharType="separate"/>
      </w:r>
      <w:r>
        <w:rPr>
          <w:vertAlign w:val="superscript"/>
        </w:rPr>
        <w:t>[36]</w:t>
      </w:r>
      <w:r>
        <w:rPr>
          <w:vertAlign w:val="superscript"/>
        </w:rPr>
        <w:fldChar w:fldCharType="end"/>
      </w:r>
      <w:r>
        <w:rPr>
          <w:vertAlign w:val="superscript"/>
        </w:rPr>
        <w:fldChar w:fldCharType="begin"/>
      </w:r>
      <w:r>
        <w:rPr>
          <w:vertAlign w:val="superscript"/>
        </w:rPr>
        <w:instrText xml:space="preserve"> REF _Ref194177177 \r \h  \* MERGEFORMAT </w:instrText>
      </w:r>
      <w:r>
        <w:rPr>
          <w:vertAlign w:val="superscript"/>
        </w:rPr>
        <w:fldChar w:fldCharType="separate"/>
      </w:r>
      <w:r>
        <w:rPr>
          <w:vertAlign w:val="superscript"/>
        </w:rPr>
        <w:t>[37]</w:t>
      </w:r>
      <w:r>
        <w:rPr>
          <w:vertAlign w:val="superscript"/>
        </w:rPr>
        <w:fldChar w:fldCharType="end"/>
      </w:r>
      <w:r>
        <w:t>，而在本研究中预测的每日高精度LST与平均气温R²=0.85，二者表现出极高的相似性。</w:t>
      </w:r>
    </w:p>
    <w:p w14:paraId="453C8497">
      <w:pPr>
        <w:widowControl/>
        <w:jc w:val="left"/>
        <w:rPr>
          <w:rFonts w:ascii="Times New Roman" w:hAnsi="Times New Roman" w:eastAsia="宋体"/>
          <w:color w:val="000000" w:themeColor="text1"/>
          <w:sz w:val="24"/>
          <w14:textFill>
            <w14:solidFill>
              <w14:schemeClr w14:val="tx1"/>
            </w14:solidFill>
          </w14:textFill>
        </w:rPr>
      </w:pPr>
      <w:r>
        <w:br w:type="page"/>
      </w:r>
    </w:p>
    <w:p w14:paraId="67475832">
      <w:pPr>
        <w:pStyle w:val="46"/>
      </w:pPr>
      <w:bookmarkStart w:id="67" w:name="_Toc195025377"/>
      <w:r>
        <w:rPr>
          <w:rFonts w:hint="eastAsia"/>
        </w:rPr>
        <w:t>模型性能影响因素分析</w:t>
      </w:r>
      <w:bookmarkEnd w:id="67"/>
    </w:p>
    <w:p w14:paraId="2E4CDCDD">
      <w:pPr>
        <w:pStyle w:val="47"/>
      </w:pPr>
      <w:bookmarkStart w:id="68" w:name="_Toc194183195"/>
      <w:bookmarkStart w:id="69" w:name="_Toc195025378"/>
      <w:r>
        <w:t>不同土地覆盖类型LST预测误差分析</w:t>
      </w:r>
      <w:bookmarkEnd w:id="68"/>
      <w:bookmarkEnd w:id="69"/>
    </w:p>
    <w:p w14:paraId="0C6F423F">
      <w:pPr>
        <w:pStyle w:val="49"/>
        <w:ind w:firstLine="480"/>
      </w:pPr>
      <w:r>
        <w:rPr>
          <w:rFonts w:hint="eastAsia"/>
        </w:rPr>
        <w:t>大量研究表明LCD是模型在地表温度预测过程中的重要依据</w:t>
      </w:r>
      <w:r>
        <w:rPr>
          <w:vertAlign w:val="superscript"/>
        </w:rPr>
        <w:fldChar w:fldCharType="begin"/>
      </w:r>
      <w:r>
        <w:rPr>
          <w:vertAlign w:val="superscript"/>
        </w:rPr>
        <w:instrText xml:space="preserve"> </w:instrText>
      </w:r>
      <w:r>
        <w:rPr>
          <w:rFonts w:hint="eastAsia"/>
          <w:vertAlign w:val="superscript"/>
        </w:rPr>
        <w:instrText xml:space="preserve">REF _Ref194177198 \r \h</w:instrText>
      </w:r>
      <w:r>
        <w:rPr>
          <w:vertAlign w:val="superscript"/>
        </w:rPr>
        <w:instrText xml:space="preserve">  \* MERGEFORMAT </w:instrText>
      </w:r>
      <w:r>
        <w:rPr>
          <w:vertAlign w:val="superscript"/>
        </w:rPr>
        <w:fldChar w:fldCharType="separate"/>
      </w:r>
      <w:r>
        <w:rPr>
          <w:vertAlign w:val="superscript"/>
        </w:rPr>
        <w:t>[38]</w:t>
      </w:r>
      <w:r>
        <w:rPr>
          <w:vertAlign w:val="superscript"/>
        </w:rPr>
        <w:fldChar w:fldCharType="end"/>
      </w:r>
      <w:r>
        <w:rPr>
          <w:vertAlign w:val="superscript"/>
        </w:rPr>
        <w:fldChar w:fldCharType="begin"/>
      </w:r>
      <w:r>
        <w:rPr>
          <w:vertAlign w:val="superscript"/>
        </w:rPr>
        <w:instrText xml:space="preserve"> REF _Ref194175949 \r \h </w:instrText>
      </w:r>
      <w:r>
        <w:rPr>
          <w:vertAlign w:val="superscript"/>
        </w:rPr>
        <w:fldChar w:fldCharType="separate"/>
      </w:r>
      <w:r>
        <w:rPr>
          <w:vertAlign w:val="superscript"/>
        </w:rPr>
        <w:t>[14]</w:t>
      </w:r>
      <w:r>
        <w:rPr>
          <w:vertAlign w:val="superscript"/>
        </w:rPr>
        <w:fldChar w:fldCharType="end"/>
      </w:r>
      <w:r>
        <w:rPr>
          <w:vertAlign w:val="superscript"/>
        </w:rPr>
        <w:fldChar w:fldCharType="begin"/>
      </w:r>
      <w:r>
        <w:rPr>
          <w:vertAlign w:val="superscript"/>
        </w:rPr>
        <w:instrText xml:space="preserve"> REF _Ref194175964 \r \h </w:instrText>
      </w:r>
      <w:r>
        <w:rPr>
          <w:vertAlign w:val="superscript"/>
        </w:rPr>
        <w:fldChar w:fldCharType="separate"/>
      </w:r>
      <w:r>
        <w:rPr>
          <w:vertAlign w:val="superscript"/>
        </w:rPr>
        <w:t>[18]</w:t>
      </w:r>
      <w:r>
        <w:rPr>
          <w:vertAlign w:val="superscript"/>
        </w:rPr>
        <w:fldChar w:fldCharType="end"/>
      </w:r>
      <w:r>
        <w:rPr>
          <w:rFonts w:hint="eastAsia"/>
        </w:rPr>
        <w:t>，同时LST预测精度在不同土地覆盖类型中呈现显著差异。统计结果如</w:t>
      </w:r>
      <w:r>
        <w:fldChar w:fldCharType="begin"/>
      </w:r>
      <w:r>
        <w:instrText xml:space="preserve"> </w:instrText>
      </w:r>
      <w:r>
        <w:rPr>
          <w:rFonts w:hint="eastAsia"/>
        </w:rPr>
        <w:instrText xml:space="preserve">REF _Ref195027276 \h</w:instrText>
      </w:r>
      <w:r>
        <w:instrText xml:space="preserve"> </w:instrText>
      </w:r>
      <w:r>
        <w:fldChar w:fldCharType="separate"/>
      </w:r>
      <w:r>
        <w:rPr>
          <w:rFonts w:hint="eastAsia"/>
        </w:rPr>
        <w:t>图 9</w:t>
      </w:r>
      <w:r>
        <w:fldChar w:fldCharType="end"/>
      </w:r>
      <w:r>
        <w:rPr>
          <w:rFonts w:hint="eastAsia"/>
        </w:rPr>
        <w:t>所示，水体（R²=0.92，RMSE=0.95）与森林（R²=0.74，RMSE=1.38）区域的温度预测精度较高，而农田（R²=0.51）和建筑（R²=0.61）区域预测误差较大，且二者RMSE均在2.6左右，明显高于水体和森林。</w:t>
      </w:r>
      <w:bookmarkStart w:id="128" w:name="_GoBack"/>
      <w:r>
        <w:rPr>
          <w:rFonts w:hint="eastAsia"/>
        </w:rPr>
        <w:t>不同土地覆盖类型因热力学特征有较大差异，从而导致地表温度在不同土地类型间存在显著差异</w:t>
      </w:r>
      <w:r>
        <w:rPr>
          <w:vertAlign w:val="superscript"/>
        </w:rPr>
        <w:fldChar w:fldCharType="begin"/>
      </w:r>
      <w:r>
        <w:rPr>
          <w:vertAlign w:val="superscript"/>
        </w:rPr>
        <w:instrText xml:space="preserve"> </w:instrText>
      </w:r>
      <w:r>
        <w:rPr>
          <w:rFonts w:hint="eastAsia"/>
          <w:vertAlign w:val="superscript"/>
        </w:rPr>
        <w:instrText xml:space="preserve">REF _Ref194175949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。如，城市建筑和道路因长时间吸收并保存更多热量而使得表面温度最高，</w:t>
      </w:r>
      <w:bookmarkEnd w:id="128"/>
      <w:r>
        <w:rPr>
          <w:rFonts w:hint="eastAsia"/>
        </w:rPr>
        <w:t>水体由于蒸发降温和自身物理特性则温度最低，森林和农田则介于二者之间</w:t>
      </w:r>
      <w:r>
        <w:rPr>
          <w:vertAlign w:val="superscript"/>
        </w:rPr>
        <w:fldChar w:fldCharType="begin"/>
      </w:r>
      <w:r>
        <w:rPr>
          <w:vertAlign w:val="superscript"/>
        </w:rPr>
        <w:instrText xml:space="preserve"> </w:instrText>
      </w:r>
      <w:r>
        <w:rPr>
          <w:rFonts w:hint="eastAsia"/>
          <w:vertAlign w:val="superscript"/>
        </w:rPr>
        <w:instrText xml:space="preserve">REF _Ref194177232 \r \h</w:instrText>
      </w:r>
      <w:r>
        <w:rPr>
          <w:vertAlign w:val="superscript"/>
        </w:rPr>
        <w:instrText xml:space="preserve"> </w:instrText>
      </w:r>
      <w:r>
        <w:rPr>
          <w:vertAlign w:val="superscript"/>
        </w:rPr>
        <w:fldChar w:fldCharType="separate"/>
      </w:r>
      <w:r>
        <w:rPr>
          <w:vertAlign w:val="superscript"/>
        </w:rPr>
        <w:t>[39]</w:t>
      </w:r>
      <w:r>
        <w:rPr>
          <w:vertAlign w:val="superscript"/>
        </w:rPr>
        <w:fldChar w:fldCharType="end"/>
      </w:r>
      <w:r>
        <w:rPr>
          <w:rFonts w:hint="eastAsia"/>
        </w:rPr>
        <w:t>。研究还表明，若研究区土地覆盖类型单一且空间异质性较低的区域，传统降尺度模型通常能够较好地实现对LST的空间分辨率的提高；但当土地覆盖类型过多且同种土地覆盖类型内空间异质性较强时，这些方法的效果将会大打折扣</w:t>
      </w:r>
      <w:r>
        <w:rPr>
          <w:vertAlign w:val="superscript"/>
        </w:rPr>
        <w:fldChar w:fldCharType="begin"/>
      </w:r>
      <w:r>
        <w:rPr>
          <w:vertAlign w:val="superscript"/>
        </w:rPr>
        <w:instrText xml:space="preserve"> </w:instrText>
      </w:r>
      <w:r>
        <w:rPr>
          <w:rFonts w:hint="eastAsia"/>
          <w:vertAlign w:val="superscript"/>
        </w:rPr>
        <w:instrText xml:space="preserve">REF _Ref194175963 \r \h</w:instrText>
      </w:r>
      <w:r>
        <w:rPr>
          <w:vertAlign w:val="superscript"/>
        </w:rPr>
        <w:instrText xml:space="preserve"> </w:instrText>
      </w:r>
      <w:r>
        <w:rPr>
          <w:vertAlign w:val="superscript"/>
        </w:rPr>
        <w:fldChar w:fldCharType="separate"/>
      </w:r>
      <w:r>
        <w:rPr>
          <w:vertAlign w:val="superscript"/>
        </w:rPr>
        <w:t>[17]</w:t>
      </w:r>
      <w:r>
        <w:rPr>
          <w:vertAlign w:val="superscript"/>
        </w:rPr>
        <w:fldChar w:fldCharType="end"/>
      </w:r>
      <w:r>
        <w:rPr>
          <w:rFonts w:hint="eastAsia"/>
        </w:rPr>
        <w:t>。因此，土地类型由于无法更进一步分类而产生的内部空间异质性也是影响LST预测精度的重要因素之一。</w:t>
      </w:r>
    </w:p>
    <w:p w14:paraId="33737DF2">
      <w:pPr>
        <w:keepNext/>
        <w:jc w:val="center"/>
        <w:rPr>
          <w:rFonts w:hint="eastAsia"/>
        </w:rPr>
      </w:pPr>
      <w:r>
        <w:rPr>
          <w:rFonts w:hint="eastAsia"/>
        </w:rPr>
        <w:drawing>
          <wp:inline distT="0" distB="0" distL="0" distR="0">
            <wp:extent cx="4523105" cy="3769360"/>
            <wp:effectExtent l="0" t="0" r="0" b="2540"/>
            <wp:docPr id="1254975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5213" name="图片 2"/>
                    <pic:cNvPicPr>
                      <a:picLocks noChangeAspect="1"/>
                    </pic:cNvPicPr>
                  </pic:nvPicPr>
                  <pic:blipFill>
                    <a:blip r:embed="rId50"/>
                    <a:stretch>
                      <a:fillRect/>
                    </a:stretch>
                  </pic:blipFill>
                  <pic:spPr>
                    <a:xfrm>
                      <a:off x="0" y="0"/>
                      <a:ext cx="4523473" cy="3769743"/>
                    </a:xfrm>
                    <a:prstGeom prst="rect">
                      <a:avLst/>
                    </a:prstGeom>
                  </pic:spPr>
                </pic:pic>
              </a:graphicData>
            </a:graphic>
          </wp:inline>
        </w:drawing>
      </w:r>
    </w:p>
    <w:p w14:paraId="4F53B740">
      <w:pPr>
        <w:pStyle w:val="51"/>
        <w:ind w:firstLine="422"/>
      </w:pPr>
      <w:bookmarkStart w:id="70" w:name="_Ref195027276"/>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t>9</w:t>
      </w:r>
      <w:r>
        <w:rPr>
          <w:rFonts w:hint="eastAsia"/>
        </w:rPr>
        <w:fldChar w:fldCharType="end"/>
      </w:r>
      <w:bookmarkEnd w:id="70"/>
      <w:r>
        <w:rPr>
          <w:rFonts w:hint="eastAsia"/>
        </w:rPr>
        <w:t xml:space="preserve"> 不同土地覆盖类型真实值与预测值散点图 (a)田地 (b)森林 (c)水体 (d)建城区</w:t>
      </w:r>
    </w:p>
    <w:p w14:paraId="6F894015">
      <w:pPr>
        <w:pStyle w:val="49"/>
        <w:ind w:firstLine="480"/>
      </w:pPr>
      <w:r>
        <w:t>这些</w:t>
      </w:r>
      <w:r>
        <w:rPr>
          <w:rFonts w:hint="eastAsia"/>
        </w:rPr>
        <w:t>分析发现</w:t>
      </w:r>
      <w:r>
        <w:t>，不同土地覆盖类型具有不同的温度分布规律</w:t>
      </w:r>
      <w:r>
        <w:rPr>
          <w:rFonts w:hint="eastAsia"/>
        </w:rPr>
        <w:t>和特征</w:t>
      </w:r>
      <w:r>
        <w:t>，从而导致模型</w:t>
      </w:r>
      <w:r>
        <w:rPr>
          <w:rFonts w:hint="eastAsia"/>
        </w:rPr>
        <w:t>对不同的土地覆盖类型的LST</w:t>
      </w:r>
      <w:r>
        <w:t>预测精度</w:t>
      </w:r>
      <w:r>
        <w:rPr>
          <w:rFonts w:hint="eastAsia"/>
        </w:rPr>
        <w:t>呈现</w:t>
      </w:r>
      <w:r>
        <w:t>差异</w:t>
      </w:r>
      <w:r>
        <w:rPr>
          <w:rFonts w:hint="eastAsia"/>
        </w:rPr>
        <w:t>，</w:t>
      </w:r>
      <w:r>
        <w:t>因此，</w:t>
      </w:r>
      <w:r>
        <w:rPr>
          <w:rFonts w:hint="eastAsia"/>
        </w:rPr>
        <w:t>有必要</w:t>
      </w:r>
      <w:r>
        <w:t>进一步</w:t>
      </w:r>
      <w:r>
        <w:rPr>
          <w:rFonts w:hint="eastAsia"/>
        </w:rPr>
        <w:t>分析不同土地覆盖类型</w:t>
      </w:r>
      <w:r>
        <w:t>预测误差</w:t>
      </w:r>
      <w:r>
        <w:rPr>
          <w:rFonts w:hint="eastAsia"/>
        </w:rPr>
        <w:t>不同</w:t>
      </w:r>
      <w:r>
        <w:t>产生的原因</w:t>
      </w:r>
      <w:r>
        <w:rPr>
          <w:rFonts w:hint="eastAsia"/>
        </w:rPr>
        <w:t>。</w:t>
      </w:r>
      <w:r>
        <w:t>标准差（STD）</w:t>
      </w:r>
      <w:r>
        <w:rPr>
          <w:rFonts w:hint="eastAsia"/>
        </w:rPr>
        <w:t>常用于衡量</w:t>
      </w:r>
      <w:r>
        <w:t>数据相对于平均值的离散度，</w:t>
      </w:r>
      <w:r>
        <w:rPr>
          <w:rFonts w:hint="eastAsia"/>
        </w:rPr>
        <w:t>相同土地覆盖类型在相近的空间距离内LST基本相同，因此STD可以反应出同类地物的空间分布情况</w:t>
      </w:r>
      <w:r>
        <w:t>。由于不同土地覆盖类型的总量不同，因此引入变异系数（CV），以消除</w:t>
      </w:r>
      <w:r>
        <w:rPr>
          <w:rFonts w:hint="eastAsia"/>
        </w:rPr>
        <w:t>不同类型</w:t>
      </w:r>
      <w:r>
        <w:t>数据量级</w:t>
      </w:r>
      <w:r>
        <w:rPr>
          <w:rFonts w:hint="eastAsia"/>
        </w:rPr>
        <w:t>产生</w:t>
      </w:r>
      <w:r>
        <w:t>的影响，使得不同土地覆盖类型的温度</w:t>
      </w:r>
      <w:r>
        <w:rPr>
          <w:rFonts w:hint="eastAsia"/>
        </w:rPr>
        <w:t>分布情况可以进行量化比较</w:t>
      </w:r>
      <w:r>
        <w:t>。</w:t>
      </w:r>
      <w:r>
        <w:rPr>
          <w:rFonts w:hint="eastAsia"/>
        </w:rPr>
        <w:t>在不同土地覆盖类型的温度分析中，</w:t>
      </w:r>
      <w:r>
        <w:t>变异系数越大，说明该土地类型</w:t>
      </w:r>
      <w:r>
        <w:rPr>
          <w:rFonts w:hint="eastAsia"/>
        </w:rPr>
        <w:t>内</w:t>
      </w:r>
      <w:r>
        <w:t>温度分布更加离散，空间异质性</w:t>
      </w:r>
      <w:r>
        <w:rPr>
          <w:rFonts w:hint="eastAsia"/>
        </w:rPr>
        <w:t>则</w:t>
      </w:r>
      <w:r>
        <w:t>更强；反之</w:t>
      </w:r>
      <w:r>
        <w:rPr>
          <w:rFonts w:hint="eastAsia"/>
        </w:rPr>
        <w:t>则</w:t>
      </w:r>
      <w:r>
        <w:t>表示该类型</w:t>
      </w:r>
      <w:r>
        <w:rPr>
          <w:rFonts w:hint="eastAsia"/>
        </w:rPr>
        <w:t>内</w:t>
      </w:r>
      <w:r>
        <w:t>温度</w:t>
      </w:r>
      <w:r>
        <w:rPr>
          <w:rFonts w:hint="eastAsia"/>
        </w:rPr>
        <w:t>分布</w:t>
      </w:r>
      <w:r>
        <w:t>较为均匀。</w:t>
      </w:r>
      <w:r>
        <w:rPr>
          <w:rFonts w:hint="eastAsia"/>
        </w:rPr>
        <w:t>统计结果表明，森林（CV=0.88）变异系数较低，温度分布相对均匀，城区（CV=1.28）和田地（CV=1.16）变异系数高，空间异质性则较强，而水体（CV=1.11）虽变异系数不及森林，但其温度与。其中森林区域预测精度较高，这得益于NDVI数据对植被覆盖区域温度特征的良好描述能力以及研究区内大面积森林分布相对集中且远离市区；有研究指出水体和城区的LST都显著受到了热岛效应的影响</w:t>
      </w:r>
      <w:r>
        <w:rPr>
          <w:vertAlign w:val="superscript"/>
        </w:rPr>
        <w:fldChar w:fldCharType="begin"/>
      </w:r>
      <w:r>
        <w:rPr>
          <w:vertAlign w:val="superscript"/>
        </w:rPr>
        <w:instrText xml:space="preserve"> </w:instrText>
      </w:r>
      <w:r>
        <w:rPr>
          <w:rFonts w:hint="eastAsia"/>
          <w:vertAlign w:val="superscript"/>
        </w:rPr>
        <w:instrText xml:space="preserve">REF _Ref194175964 \r \h</w:instrText>
      </w:r>
      <w:r>
        <w:rPr>
          <w:vertAlign w:val="superscript"/>
        </w:rPr>
        <w:instrText xml:space="preserve"> </w:instrText>
      </w:r>
      <w:r>
        <w:rPr>
          <w:vertAlign w:val="superscript"/>
        </w:rPr>
        <w:fldChar w:fldCharType="separate"/>
      </w:r>
      <w:r>
        <w:rPr>
          <w:vertAlign w:val="superscript"/>
        </w:rPr>
        <w:t>[18]</w:t>
      </w:r>
      <w:r>
        <w:rPr>
          <w:vertAlign w:val="superscript"/>
        </w:rPr>
        <w:fldChar w:fldCharType="end"/>
      </w:r>
      <w:r>
        <w:rPr>
          <w:rFonts w:hint="eastAsia"/>
        </w:rPr>
        <w:t>，但相较之下，水的比热容更高，每增加1°C所需能量远大于城区，这一特性使得其温度远低于相邻陆地温度（以6月为例，Δ＞=15°C）且连续区域内水体温度变化幅度小，局部地区内不易出现剧烈的温差</w:t>
      </w:r>
      <w:r>
        <w:rPr>
          <w:vertAlign w:val="superscript"/>
        </w:rPr>
        <w:fldChar w:fldCharType="begin"/>
      </w:r>
      <w:r>
        <w:rPr>
          <w:vertAlign w:val="superscript"/>
        </w:rPr>
        <w:instrText xml:space="preserve"> </w:instrText>
      </w:r>
      <w:r>
        <w:rPr>
          <w:rFonts w:hint="eastAsia"/>
          <w:vertAlign w:val="superscript"/>
        </w:rPr>
        <w:instrText xml:space="preserve">REF _Ref194177271 \r \h</w:instrText>
      </w:r>
      <w:r>
        <w:rPr>
          <w:vertAlign w:val="superscript"/>
        </w:rPr>
        <w:instrText xml:space="preserve"> </w:instrText>
      </w:r>
      <w:r>
        <w:rPr>
          <w:vertAlign w:val="superscript"/>
        </w:rPr>
        <w:fldChar w:fldCharType="separate"/>
      </w:r>
      <w:r>
        <w:rPr>
          <w:vertAlign w:val="superscript"/>
        </w:rPr>
        <w:t>[40]</w:t>
      </w:r>
      <w:r>
        <w:rPr>
          <w:vertAlign w:val="superscript"/>
        </w:rPr>
        <w:fldChar w:fldCharType="end"/>
      </w:r>
      <w:r>
        <w:rPr>
          <w:rFonts w:hint="eastAsia"/>
        </w:rPr>
        <w:t>；城区内部不同区域受热岛效应影响不同，高密度城区与低密度村镇的温度差异较大，不同的建筑材质和建筑周边公共区域也会对城区LST产生影响，如公园，湖泊等</w:t>
      </w:r>
      <w:r>
        <w:rPr>
          <w:vertAlign w:val="superscript"/>
        </w:rPr>
        <w:fldChar w:fldCharType="begin"/>
      </w:r>
      <w:r>
        <w:rPr>
          <w:vertAlign w:val="superscript"/>
        </w:rPr>
        <w:instrText xml:space="preserve"> </w:instrText>
      </w:r>
      <w:r>
        <w:rPr>
          <w:rFonts w:hint="eastAsia"/>
          <w:vertAlign w:val="superscript"/>
        </w:rPr>
        <w:instrText xml:space="preserve">REF _Ref194175964 \r \h</w:instrText>
      </w:r>
      <w:r>
        <w:rPr>
          <w:vertAlign w:val="superscript"/>
        </w:rPr>
        <w:instrText xml:space="preserve">  \* MERGEFORMAT </w:instrText>
      </w:r>
      <w:r>
        <w:rPr>
          <w:vertAlign w:val="superscript"/>
        </w:rPr>
        <w:fldChar w:fldCharType="separate"/>
      </w:r>
      <w:r>
        <w:rPr>
          <w:vertAlign w:val="superscript"/>
        </w:rPr>
        <w:t>[18]</w:t>
      </w:r>
      <w:r>
        <w:rPr>
          <w:vertAlign w:val="superscript"/>
        </w:rPr>
        <w:fldChar w:fldCharType="end"/>
      </w:r>
      <w:r>
        <w:rPr>
          <w:rFonts w:hint="eastAsia"/>
        </w:rPr>
        <w:t>，为进一步验证以上结论，对研究区内相邻水体和城区地表温度进行采样以验证局部区域内水体与城区之间的温度差异，结果如</w:t>
      </w:r>
      <w:r>
        <w:fldChar w:fldCharType="begin"/>
      </w:r>
      <w:r>
        <w:instrText xml:space="preserve"> </w:instrText>
      </w:r>
      <w:r>
        <w:rPr>
          <w:rFonts w:hint="eastAsia"/>
        </w:rPr>
        <w:instrText xml:space="preserve">REF _Ref195030140 \h</w:instrText>
      </w:r>
      <w:r>
        <w:instrText xml:space="preserve"> </w:instrText>
      </w:r>
      <w:r>
        <w:fldChar w:fldCharType="separate"/>
      </w:r>
      <w:r>
        <w:rPr>
          <w:rFonts w:hint="eastAsia"/>
        </w:rPr>
        <w:t>表 4</w:t>
      </w:r>
      <w:r>
        <w:fldChar w:fldCharType="end"/>
      </w:r>
      <w:r>
        <w:rPr>
          <w:rFonts w:hint="eastAsia"/>
        </w:rPr>
        <w:t>所示；农田内部往往交织着不同种植周期的农作物、裸土和小片林地以及水渠等微观景观，这些交错的要素均具有不同的温度特性，相较于森林来说，田地的分布更加破碎使得田地预测结果稳定性进一步降低。</w:t>
      </w:r>
    </w:p>
    <w:p w14:paraId="2F87CD26">
      <w:pPr>
        <w:pStyle w:val="51"/>
        <w:ind w:firstLine="422"/>
      </w:pPr>
      <w:bookmarkStart w:id="71" w:name="_Ref195030140"/>
      <w:r>
        <w:rPr>
          <w:rFonts w:hint="eastAsia"/>
        </w:rPr>
        <w:t>表</w:t>
      </w:r>
      <w:r>
        <w:rPr>
          <w:rFonts w:hint="eastAsia"/>
        </w:rPr>
        <w:fldChar w:fldCharType="begin"/>
      </w:r>
      <w:r>
        <w:rPr>
          <w:rFonts w:hint="eastAsia"/>
        </w:rPr>
        <w:instrText xml:space="preserve"> SEQ 表 \* ARABIC </w:instrText>
      </w:r>
      <w:r>
        <w:rPr>
          <w:rFonts w:hint="eastAsia"/>
        </w:rPr>
        <w:fldChar w:fldCharType="separate"/>
      </w:r>
      <w:r>
        <w:rPr>
          <w:rFonts w:hint="eastAsia"/>
        </w:rPr>
        <w:t>4</w:t>
      </w:r>
      <w:r>
        <w:rPr>
          <w:rFonts w:hint="eastAsia"/>
        </w:rPr>
        <w:fldChar w:fldCharType="end"/>
      </w:r>
      <w:bookmarkEnd w:id="71"/>
      <w:r>
        <w:rPr>
          <w:rFonts w:hint="eastAsia"/>
        </w:rPr>
        <w:t xml:space="preserve"> 不同区域水体及其临近城区地表温度采样表</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1676"/>
        <w:gridCol w:w="794"/>
        <w:gridCol w:w="1686"/>
        <w:gridCol w:w="1676"/>
        <w:gridCol w:w="794"/>
      </w:tblGrid>
      <w:tr w14:paraId="7C7F5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4E29863F">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区域</w:t>
            </w:r>
          </w:p>
        </w:tc>
        <w:tc>
          <w:tcPr>
            <w:tcW w:w="0" w:type="auto"/>
            <w:vAlign w:val="center"/>
          </w:tcPr>
          <w:p w14:paraId="2A0FEED6">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采样坐标</w:t>
            </w:r>
          </w:p>
        </w:tc>
        <w:tc>
          <w:tcPr>
            <w:tcW w:w="0" w:type="auto"/>
            <w:vAlign w:val="center"/>
          </w:tcPr>
          <w:p w14:paraId="404A5A50">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温度</w:t>
            </w:r>
          </w:p>
        </w:tc>
        <w:tc>
          <w:tcPr>
            <w:tcW w:w="0" w:type="auto"/>
            <w:vAlign w:val="center"/>
          </w:tcPr>
          <w:p w14:paraId="7F778F58">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区域</w:t>
            </w:r>
          </w:p>
        </w:tc>
        <w:tc>
          <w:tcPr>
            <w:tcW w:w="0" w:type="auto"/>
            <w:vAlign w:val="center"/>
          </w:tcPr>
          <w:p w14:paraId="28C30C78">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采样坐标</w:t>
            </w:r>
          </w:p>
        </w:tc>
        <w:tc>
          <w:tcPr>
            <w:tcW w:w="0" w:type="auto"/>
            <w:vAlign w:val="center"/>
          </w:tcPr>
          <w:p w14:paraId="5DC227D7">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温度</w:t>
            </w:r>
          </w:p>
        </w:tc>
      </w:tr>
      <w:tr w14:paraId="0A811A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3B685E06">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城市湖泊1</w:t>
            </w:r>
          </w:p>
        </w:tc>
        <w:tc>
          <w:tcPr>
            <w:tcW w:w="0" w:type="auto"/>
            <w:vAlign w:val="center"/>
          </w:tcPr>
          <w:p w14:paraId="2DEBD0E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31°46'14.71"N</w:t>
            </w:r>
          </w:p>
          <w:p w14:paraId="4AB983F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117°11'17.80"E</w:t>
            </w:r>
          </w:p>
        </w:tc>
        <w:tc>
          <w:tcPr>
            <w:tcW w:w="0" w:type="auto"/>
            <w:vAlign w:val="center"/>
          </w:tcPr>
          <w:p w14:paraId="4A0832A2">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309.12</w:t>
            </w:r>
          </w:p>
        </w:tc>
        <w:tc>
          <w:tcPr>
            <w:tcW w:w="0" w:type="auto"/>
            <w:vAlign w:val="center"/>
          </w:tcPr>
          <w:p w14:paraId="378B488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湖泊1附近城区</w:t>
            </w:r>
          </w:p>
        </w:tc>
        <w:tc>
          <w:tcPr>
            <w:tcW w:w="0" w:type="auto"/>
            <w:vAlign w:val="center"/>
          </w:tcPr>
          <w:p w14:paraId="7569DDB8">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31°46'19.34"N</w:t>
            </w:r>
          </w:p>
          <w:p w14:paraId="796BE00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117°11'30.17"E</w:t>
            </w:r>
          </w:p>
        </w:tc>
        <w:tc>
          <w:tcPr>
            <w:tcW w:w="0" w:type="auto"/>
            <w:vAlign w:val="center"/>
          </w:tcPr>
          <w:p w14:paraId="3A7DE32D">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324.69</w:t>
            </w:r>
          </w:p>
        </w:tc>
      </w:tr>
      <w:tr w14:paraId="75B8A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15E5627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城市湖泊2</w:t>
            </w:r>
          </w:p>
        </w:tc>
        <w:tc>
          <w:tcPr>
            <w:tcW w:w="0" w:type="auto"/>
            <w:vAlign w:val="center"/>
          </w:tcPr>
          <w:p w14:paraId="1BFEC8F2">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31°48'37.84"N</w:t>
            </w:r>
          </w:p>
          <w:p w14:paraId="186FA65C">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117°8'48.01"E</w:t>
            </w:r>
          </w:p>
        </w:tc>
        <w:tc>
          <w:tcPr>
            <w:tcW w:w="0" w:type="auto"/>
            <w:vAlign w:val="center"/>
          </w:tcPr>
          <w:p w14:paraId="0E4DE4FA">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308.25</w:t>
            </w:r>
          </w:p>
        </w:tc>
        <w:tc>
          <w:tcPr>
            <w:tcW w:w="0" w:type="auto"/>
            <w:vAlign w:val="center"/>
          </w:tcPr>
          <w:p w14:paraId="5D55FE38">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湖泊2附近城区</w:t>
            </w:r>
          </w:p>
        </w:tc>
        <w:tc>
          <w:tcPr>
            <w:tcW w:w="0" w:type="auto"/>
            <w:vAlign w:val="center"/>
          </w:tcPr>
          <w:p w14:paraId="47069B69">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31°48'25.94"N</w:t>
            </w:r>
          </w:p>
          <w:p w14:paraId="6384E8A7">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117°8'47.81"E</w:t>
            </w:r>
          </w:p>
        </w:tc>
        <w:tc>
          <w:tcPr>
            <w:tcW w:w="0" w:type="auto"/>
            <w:vAlign w:val="center"/>
          </w:tcPr>
          <w:p w14:paraId="7CDE42E1">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323.39</w:t>
            </w:r>
          </w:p>
        </w:tc>
      </w:tr>
      <w:tr w14:paraId="586A0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47F9EE9B">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水库1</w:t>
            </w:r>
          </w:p>
        </w:tc>
        <w:tc>
          <w:tcPr>
            <w:tcW w:w="0" w:type="auto"/>
            <w:vAlign w:val="center"/>
          </w:tcPr>
          <w:p w14:paraId="5A439D5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31°52'41.41"N</w:t>
            </w:r>
          </w:p>
          <w:p w14:paraId="6EF7845E">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117°12'8.10"E</w:t>
            </w:r>
          </w:p>
        </w:tc>
        <w:tc>
          <w:tcPr>
            <w:tcW w:w="0" w:type="auto"/>
            <w:vAlign w:val="center"/>
          </w:tcPr>
          <w:p w14:paraId="289DF6B9">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304.56</w:t>
            </w:r>
          </w:p>
        </w:tc>
        <w:tc>
          <w:tcPr>
            <w:tcW w:w="0" w:type="auto"/>
            <w:vAlign w:val="center"/>
          </w:tcPr>
          <w:p w14:paraId="4F0ED253">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水库1附近城区</w:t>
            </w:r>
          </w:p>
        </w:tc>
        <w:tc>
          <w:tcPr>
            <w:tcW w:w="0" w:type="auto"/>
            <w:vAlign w:val="center"/>
          </w:tcPr>
          <w:p w14:paraId="06A7A00F">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31°52'32.15"N</w:t>
            </w:r>
          </w:p>
          <w:p w14:paraId="67B4141F">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117°12'9.38"E</w:t>
            </w:r>
          </w:p>
        </w:tc>
        <w:tc>
          <w:tcPr>
            <w:tcW w:w="0" w:type="auto"/>
            <w:vAlign w:val="center"/>
          </w:tcPr>
          <w:p w14:paraId="0274DDB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321.15</w:t>
            </w:r>
          </w:p>
        </w:tc>
      </w:tr>
      <w:tr w14:paraId="77534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7596C579">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水库2</w:t>
            </w:r>
          </w:p>
        </w:tc>
        <w:tc>
          <w:tcPr>
            <w:tcW w:w="0" w:type="auto"/>
            <w:vAlign w:val="center"/>
          </w:tcPr>
          <w:p w14:paraId="3422AA18">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31°53'43.26"N</w:t>
            </w:r>
          </w:p>
          <w:p w14:paraId="30E42D5E">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117°12'11.52"E</w:t>
            </w:r>
          </w:p>
        </w:tc>
        <w:tc>
          <w:tcPr>
            <w:tcW w:w="0" w:type="auto"/>
            <w:vAlign w:val="center"/>
          </w:tcPr>
          <w:p w14:paraId="3CAD3009">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305.66</w:t>
            </w:r>
          </w:p>
        </w:tc>
        <w:tc>
          <w:tcPr>
            <w:tcW w:w="0" w:type="auto"/>
            <w:vAlign w:val="center"/>
          </w:tcPr>
          <w:p w14:paraId="5B18AEA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水库2附近城区</w:t>
            </w:r>
          </w:p>
        </w:tc>
        <w:tc>
          <w:tcPr>
            <w:tcW w:w="0" w:type="auto"/>
            <w:vAlign w:val="center"/>
          </w:tcPr>
          <w:p w14:paraId="5CF0E6ED">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31°53'43.14"N</w:t>
            </w:r>
          </w:p>
          <w:p w14:paraId="20D7FD06">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117°12'25.45"E</w:t>
            </w:r>
          </w:p>
        </w:tc>
        <w:tc>
          <w:tcPr>
            <w:tcW w:w="0" w:type="auto"/>
            <w:vAlign w:val="center"/>
          </w:tcPr>
          <w:p w14:paraId="19128A60">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322.63</w:t>
            </w:r>
          </w:p>
        </w:tc>
      </w:tr>
      <w:tr w14:paraId="16EF9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517FC58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湖泊深水区</w:t>
            </w:r>
          </w:p>
        </w:tc>
        <w:tc>
          <w:tcPr>
            <w:tcW w:w="0" w:type="auto"/>
            <w:vAlign w:val="center"/>
          </w:tcPr>
          <w:p w14:paraId="2DC94DC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31°34'12.86"N</w:t>
            </w:r>
          </w:p>
          <w:p w14:paraId="1EB938DD">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117°26'46.73"E</w:t>
            </w:r>
          </w:p>
        </w:tc>
        <w:tc>
          <w:tcPr>
            <w:tcW w:w="0" w:type="auto"/>
            <w:vAlign w:val="center"/>
          </w:tcPr>
          <w:p w14:paraId="42C735E6">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302.12</w:t>
            </w:r>
          </w:p>
        </w:tc>
        <w:tc>
          <w:tcPr>
            <w:tcW w:w="0" w:type="auto"/>
            <w:vAlign w:val="center"/>
          </w:tcPr>
          <w:p w14:paraId="6F6B9A8F">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深水区附近岛屿</w:t>
            </w:r>
          </w:p>
        </w:tc>
        <w:tc>
          <w:tcPr>
            <w:tcW w:w="0" w:type="auto"/>
            <w:vAlign w:val="center"/>
          </w:tcPr>
          <w:p w14:paraId="0E15504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31°33'58.91"N</w:t>
            </w:r>
          </w:p>
          <w:p w14:paraId="62B5255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117°26'40.26"E</w:t>
            </w:r>
          </w:p>
        </w:tc>
        <w:tc>
          <w:tcPr>
            <w:tcW w:w="0" w:type="auto"/>
            <w:vAlign w:val="center"/>
          </w:tcPr>
          <w:p w14:paraId="5A66058B">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316.24</w:t>
            </w:r>
          </w:p>
        </w:tc>
      </w:tr>
      <w:tr w14:paraId="39BA0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Align w:val="center"/>
          </w:tcPr>
          <w:p w14:paraId="7FF17583">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湖泊浅水区</w:t>
            </w:r>
          </w:p>
        </w:tc>
        <w:tc>
          <w:tcPr>
            <w:tcW w:w="0" w:type="auto"/>
            <w:vAlign w:val="center"/>
          </w:tcPr>
          <w:p w14:paraId="6D360C50">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31°41'56.05"N</w:t>
            </w:r>
          </w:p>
          <w:p w14:paraId="4D833E4A">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117°18'42.95"E</w:t>
            </w:r>
          </w:p>
        </w:tc>
        <w:tc>
          <w:tcPr>
            <w:tcW w:w="0" w:type="auto"/>
            <w:vAlign w:val="center"/>
          </w:tcPr>
          <w:p w14:paraId="3EF98602">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304.36</w:t>
            </w:r>
          </w:p>
        </w:tc>
        <w:tc>
          <w:tcPr>
            <w:tcW w:w="0" w:type="auto"/>
            <w:vAlign w:val="center"/>
          </w:tcPr>
          <w:p w14:paraId="0596CE80">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浅水区附近城区</w:t>
            </w:r>
          </w:p>
        </w:tc>
        <w:tc>
          <w:tcPr>
            <w:tcW w:w="0" w:type="auto"/>
            <w:vAlign w:val="center"/>
          </w:tcPr>
          <w:p w14:paraId="057CBAD4">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31°41'55.04"N</w:t>
            </w:r>
          </w:p>
          <w:p w14:paraId="1D17FE95">
            <w:pPr>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117°18'11.69"E</w:t>
            </w:r>
          </w:p>
        </w:tc>
        <w:tc>
          <w:tcPr>
            <w:tcW w:w="0" w:type="auto"/>
            <w:vAlign w:val="center"/>
          </w:tcPr>
          <w:p w14:paraId="3C8E4A02">
            <w:pPr>
              <w:keepNext/>
              <w:spacing w:line="300" w:lineRule="exact"/>
              <w:rPr>
                <w:rFonts w:ascii="Times New Roman" w:hAnsi="Times New Roman" w:eastAsia="宋体" w:cs="Times New Roman"/>
                <w:kern w:val="0"/>
                <w:sz w:val="21"/>
                <w:szCs w:val="18"/>
              </w:rPr>
            </w:pPr>
            <w:r>
              <w:rPr>
                <w:rFonts w:hint="eastAsia" w:ascii="Times New Roman" w:hAnsi="Times New Roman" w:eastAsia="宋体" w:cs="Times New Roman"/>
                <w:kern w:val="0"/>
                <w:sz w:val="21"/>
                <w:szCs w:val="18"/>
              </w:rPr>
              <w:t>320.67</w:t>
            </w:r>
          </w:p>
        </w:tc>
      </w:tr>
    </w:tbl>
    <w:p w14:paraId="42192554">
      <w:pPr>
        <w:pStyle w:val="49"/>
        <w:ind w:firstLine="480"/>
      </w:pPr>
    </w:p>
    <w:p w14:paraId="74DE8BB9">
      <w:pPr>
        <w:pStyle w:val="47"/>
      </w:pPr>
      <w:bookmarkStart w:id="72" w:name="_Toc194183196"/>
      <w:bookmarkStart w:id="73" w:name="_Toc195025379"/>
      <w:r>
        <w:rPr>
          <w:rFonts w:hint="eastAsia"/>
        </w:rPr>
        <w:t>NDVI数据对预测误差的影响分析</w:t>
      </w:r>
      <w:bookmarkEnd w:id="72"/>
      <w:bookmarkEnd w:id="73"/>
    </w:p>
    <w:p w14:paraId="35229D46">
      <w:pPr>
        <w:pStyle w:val="49"/>
        <w:ind w:firstLine="480"/>
      </w:pPr>
      <w:r>
        <w:rPr>
          <w:rFonts w:hint="eastAsia"/>
        </w:rPr>
        <w:t>NDVI作为与地表温度强相关的因子，直接影响高分辨率LST的预测效果</w:t>
      </w:r>
      <w:r>
        <w:rPr>
          <w:vertAlign w:val="superscript"/>
        </w:rPr>
        <w:fldChar w:fldCharType="begin"/>
      </w:r>
      <w:r>
        <w:rPr>
          <w:vertAlign w:val="superscript"/>
        </w:rPr>
        <w:instrText xml:space="preserve"> </w:instrText>
      </w:r>
      <w:r>
        <w:rPr>
          <w:rFonts w:hint="eastAsia"/>
          <w:vertAlign w:val="superscript"/>
        </w:rPr>
        <w:instrText xml:space="preserve">REF _Ref194175949 \r \h</w:instrText>
      </w:r>
      <w:r>
        <w:rPr>
          <w:vertAlign w:val="superscript"/>
        </w:rPr>
        <w:instrText xml:space="preserve"> </w:instrText>
      </w:r>
      <w:r>
        <w:rPr>
          <w:vertAlign w:val="superscript"/>
        </w:rPr>
        <w:fldChar w:fldCharType="separate"/>
      </w:r>
      <w:r>
        <w:rPr>
          <w:vertAlign w:val="superscript"/>
        </w:rPr>
        <w:t>[14]</w:t>
      </w:r>
      <w:r>
        <w:rPr>
          <w:vertAlign w:val="superscript"/>
        </w:rPr>
        <w:fldChar w:fldCharType="end"/>
      </w:r>
      <w:r>
        <w:rPr>
          <w:rFonts w:hint="eastAsia"/>
        </w:rPr>
        <w:t>，且多数研究指出不同地表覆盖类型NDVI与LST的相关性随时间而产生变化，如在寒冷的季节，NDVI与LST之间呈正相关，而在温暖的季节，LST与NDVI之间呈强负相关</w:t>
      </w:r>
      <w:r>
        <w:rPr>
          <w:vertAlign w:val="superscript"/>
        </w:rPr>
        <w:fldChar w:fldCharType="begin"/>
      </w:r>
      <w:r>
        <w:rPr>
          <w:vertAlign w:val="superscript"/>
        </w:rPr>
        <w:instrText xml:space="preserve"> </w:instrText>
      </w:r>
      <w:r>
        <w:rPr>
          <w:rFonts w:hint="eastAsia"/>
          <w:vertAlign w:val="superscript"/>
        </w:rPr>
        <w:instrText xml:space="preserve">REF _Ref194176169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，因此本研究采用当月云量最低的NDVI数据以构建逐月地表温度预测模型以减小这一变化产生的误差，但由</w:t>
      </w:r>
      <w:r>
        <w:fldChar w:fldCharType="begin"/>
      </w:r>
      <w:r>
        <w:instrText xml:space="preserve"> </w:instrText>
      </w:r>
      <w:r>
        <w:rPr>
          <w:rFonts w:hint="eastAsia"/>
        </w:rPr>
        <w:instrText xml:space="preserve">REF _Ref194152484 \h</w:instrText>
      </w:r>
      <w:r>
        <w:instrText xml:space="preserve"> </w:instrText>
      </w:r>
      <w:r>
        <w:fldChar w:fldCharType="separate"/>
      </w:r>
      <w:r>
        <w:rPr>
          <w:rFonts w:hint="eastAsia"/>
        </w:rPr>
        <w:t xml:space="preserve">图 </w:t>
      </w:r>
      <w:r>
        <w:t>8</w:t>
      </w:r>
      <w:r>
        <w:fldChar w:fldCharType="end"/>
      </w:r>
      <w:r>
        <w:rPr>
          <w:rFonts w:hint="eastAsia"/>
        </w:rPr>
        <w:t>a可见1月、8月和9月降尺度所得LST平均值仅在当月模型所使用NDVI日期的LST小范围内浮动，无法产生与气温相对应的波动，且</w:t>
      </w:r>
      <w:r>
        <w:fldChar w:fldCharType="begin"/>
      </w:r>
      <w:r>
        <w:instrText xml:space="preserve"> </w:instrText>
      </w:r>
      <w:r>
        <w:rPr>
          <w:rFonts w:hint="eastAsia"/>
        </w:rPr>
        <w:instrText xml:space="preserve">REF _Ref194152484 \h</w:instrText>
      </w:r>
      <w:r>
        <w:instrText xml:space="preserve"> </w:instrText>
      </w:r>
      <w:r>
        <w:fldChar w:fldCharType="separate"/>
      </w:r>
      <w:r>
        <w:rPr>
          <w:rFonts w:hint="eastAsia"/>
        </w:rPr>
        <w:t xml:space="preserve">图 </w:t>
      </w:r>
      <w:r>
        <w:t>8</w:t>
      </w:r>
      <w:r>
        <w:fldChar w:fldCharType="end"/>
      </w:r>
      <w:r>
        <w:rPr>
          <w:rFonts w:hint="eastAsia"/>
        </w:rPr>
        <w:t>b可见由于逐日预测高分辨率LST时复用了月内某一天的NDVI影像，在短期内拟合效果较高，但随着预测日期远离NDVI获取日期，拟合情况越来越差。综合分析来看，构建模型仅采用某一日NDVI是导致模型在长时许预测时误差增大的原因之一，NDVI不仅会随着时间的推移发生改变，天气变化同样使NDVI在短期内产生波动，使用单日NDVI数据使预测效果真实性下降。除此之外，NDVI本质上是由传感器所获取波段数据计算所得，不同地物在不同波段中由于其物理性质不同，所显示的数据也会有所差异，这些差异是模型区分不同地物的重要参照，因此尽可能多的波段数据可显著增强模型的预测效果，但过多的波段信息会导致在长时序高空间分辨率地表温度预测模型的训练中使得训练的成本升高，因此对波段信息进行整合计算得到不同的遥感指数再进行训练既可以整合更多的波段信息又能有效的降低训练成本。</w:t>
      </w:r>
    </w:p>
    <w:p w14:paraId="0BF8478C">
      <w:pPr>
        <w:pStyle w:val="49"/>
        <w:ind w:firstLine="480"/>
      </w:pPr>
      <w:r>
        <w:rPr>
          <w:rFonts w:hint="eastAsia"/>
        </w:rPr>
        <w:t>通过分析误差产生机制可知，在未来的研究中构建模型时引入分类更加细致的LCD，如将城区细化为城区和乡镇，将田地根据生产类型进行划分等可以增强模型对细微温度差异的捕捉，而在构建逐月模型时使用当月的融合或高时序NDVI及其他遥感指数如NDBI和NDWI等可以进一步提升降尺度数据与气温数据的拟合程度。</w:t>
      </w:r>
    </w:p>
    <w:p w14:paraId="57FB631A">
      <w:pPr>
        <w:pStyle w:val="47"/>
      </w:pPr>
      <w:bookmarkStart w:id="74" w:name="_Toc194183197"/>
      <w:bookmarkStart w:id="75" w:name="_Toc195025380"/>
      <w:r>
        <w:t>不同传感器探测温度结果对预测精度的影响</w:t>
      </w:r>
      <w:bookmarkEnd w:id="74"/>
      <w:bookmarkEnd w:id="75"/>
    </w:p>
    <w:p w14:paraId="70CA4783">
      <w:pPr>
        <w:pStyle w:val="49"/>
        <w:ind w:firstLine="480"/>
      </w:pPr>
      <w:r>
        <w:rPr>
          <w:rFonts w:hint="eastAsia"/>
        </w:rPr>
        <w:t>通过统计研究区内相同日期但不同来源的数据，分析</w:t>
      </w:r>
      <w:r>
        <w:fldChar w:fldCharType="begin"/>
      </w:r>
      <w:r>
        <w:instrText xml:space="preserve"> </w:instrText>
      </w:r>
      <w:r>
        <w:rPr>
          <w:rFonts w:hint="eastAsia"/>
        </w:rPr>
        <w:instrText xml:space="preserve">REF _Ref195027697 \h</w:instrText>
      </w:r>
      <w:r>
        <w:instrText xml:space="preserve"> </w:instrText>
      </w:r>
      <w:r>
        <w:fldChar w:fldCharType="separate"/>
      </w:r>
      <w:r>
        <w:rPr>
          <w:rFonts w:hint="eastAsia"/>
        </w:rPr>
        <w:t>图 10</w:t>
      </w:r>
      <w:r>
        <w:fldChar w:fldCharType="end"/>
      </w:r>
      <w:r>
        <w:rPr>
          <w:rFonts w:hint="eastAsia"/>
        </w:rPr>
        <w:t>发现，三种数据源（</w:t>
      </w:r>
      <w:r>
        <w:t>MODIS、预测结果和Landsat）的地表温度分布趋势</w:t>
      </w:r>
      <w:r>
        <w:rPr>
          <w:rFonts w:hint="eastAsia"/>
        </w:rPr>
        <w:t>基本一致</w:t>
      </w:r>
      <w:r>
        <w:t>，</w:t>
      </w:r>
      <w:r>
        <w:rPr>
          <w:rFonts w:hint="eastAsia"/>
        </w:rPr>
        <w:t>但</w:t>
      </w:r>
      <w:r>
        <w:t>它们在分布上仍存在明显差异。研究区内的MODIS</w:t>
      </w:r>
      <w:r>
        <w:rPr>
          <w:rFonts w:hint="eastAsia"/>
        </w:rPr>
        <w:t>原始LST</w:t>
      </w:r>
      <w:r>
        <w:t>数据由于空间分辨率较低，温度</w:t>
      </w:r>
      <w:r>
        <w:rPr>
          <w:rFonts w:hint="eastAsia"/>
        </w:rPr>
        <w:t>细节较少，导致分布变化较为</w:t>
      </w:r>
      <w:r>
        <w:t>陡峭，</w:t>
      </w:r>
      <w:r>
        <w:rPr>
          <w:rFonts w:hint="eastAsia"/>
        </w:rPr>
        <w:t>温度</w:t>
      </w:r>
      <w:r>
        <w:t>之间的像元</w:t>
      </w:r>
      <w:r>
        <w:rPr>
          <w:rFonts w:hint="eastAsia"/>
        </w:rPr>
        <w:t>差异无法很好地体现</w:t>
      </w:r>
      <w:r>
        <w:t>；相</w:t>
      </w:r>
      <w:r>
        <w:rPr>
          <w:rFonts w:hint="eastAsia"/>
        </w:rPr>
        <w:t>较</w:t>
      </w:r>
      <w:r>
        <w:t>之下，Landsat</w:t>
      </w:r>
      <w:r>
        <w:rPr>
          <w:rFonts w:hint="eastAsia"/>
        </w:rPr>
        <w:t>原始LST</w:t>
      </w:r>
      <w:r>
        <w:t>数据有</w:t>
      </w:r>
      <w:r>
        <w:rPr>
          <w:rFonts w:hint="eastAsia"/>
        </w:rPr>
        <w:t>较高</w:t>
      </w:r>
      <w:r>
        <w:t>的</w:t>
      </w:r>
      <w:r>
        <w:rPr>
          <w:rFonts w:hint="eastAsia"/>
        </w:rPr>
        <w:t>空间</w:t>
      </w:r>
      <w:r>
        <w:t>分辨率，能够捕捉到</w:t>
      </w:r>
      <w:r>
        <w:rPr>
          <w:rFonts w:hint="eastAsia"/>
        </w:rPr>
        <w:t>部分</w:t>
      </w:r>
      <w:r>
        <w:t>高温区和低温区域</w:t>
      </w:r>
      <w:r>
        <w:rPr>
          <w:rFonts w:hint="eastAsia"/>
        </w:rPr>
        <w:t>的变化，使得</w:t>
      </w:r>
      <w:r>
        <w:t>温度分布范围更广。预测的30 m LST数据在数值分布上与Landsat更为接近，成功再现了高温</w:t>
      </w:r>
      <w:r>
        <w:rPr>
          <w:rFonts w:hint="eastAsia"/>
        </w:rPr>
        <w:t>区域</w:t>
      </w:r>
      <w:r>
        <w:t>与低温</w:t>
      </w:r>
      <w:r>
        <w:rPr>
          <w:rFonts w:hint="eastAsia"/>
        </w:rPr>
        <w:t>区域的</w:t>
      </w:r>
      <w:r>
        <w:t>细节特征，</w:t>
      </w:r>
      <w:r>
        <w:rPr>
          <w:rFonts w:hint="eastAsia"/>
        </w:rPr>
        <w:t>使得其空间细节显著优于</w:t>
      </w:r>
      <w:r>
        <w:t>MODIS的</w:t>
      </w:r>
      <w:r>
        <w:rPr>
          <w:rFonts w:hint="eastAsia"/>
        </w:rPr>
        <w:t>LST</w:t>
      </w:r>
      <w:r>
        <w:t>数据。然而，相较于MODIS原始数据，预测LST的整体温度分布区间仍存在一定程度的偏移。这种偏移现象并非仅由空间分辨率差异引起，考虑原因为不同传感器数据获取时间的不一致，因为即使选取同一天的数据，由于卫星</w:t>
      </w:r>
      <w:r>
        <w:rPr>
          <w:rFonts w:hint="eastAsia"/>
        </w:rPr>
        <w:t>的</w:t>
      </w:r>
      <w:r>
        <w:t>成像</w:t>
      </w:r>
      <w:r>
        <w:rPr>
          <w:rFonts w:hint="eastAsia"/>
        </w:rPr>
        <w:t>时间</w:t>
      </w:r>
      <w:r>
        <w:t>不同，地表温度随时间变化会导致MODIS与Landsat所测温度出现错位。例如，若MODIS的观测时间早于Landsat，</w:t>
      </w:r>
      <w:r>
        <w:rPr>
          <w:rFonts w:hint="eastAsia"/>
        </w:rPr>
        <w:t>MODIS</w:t>
      </w:r>
      <w:r>
        <w:t>获取地表温度</w:t>
      </w:r>
      <w:r>
        <w:rPr>
          <w:rFonts w:hint="eastAsia"/>
        </w:rPr>
        <w:t>时刚好</w:t>
      </w:r>
      <w:r>
        <w:t>达到最高值，使得MODIS的温度频率分布整体高于Landsat</w:t>
      </w:r>
      <w:r>
        <w:rPr>
          <w:rFonts w:hint="eastAsia"/>
        </w:rPr>
        <w:t>数据</w:t>
      </w:r>
      <w:r>
        <w:t>；</w:t>
      </w:r>
      <w:r>
        <w:rPr>
          <w:rFonts w:hint="eastAsia"/>
        </w:rPr>
        <w:t>反之，若MODIS观测时刻更晚，则其温度分布可能低于同日的Landsat数据。因此，传感器造成的分布差异不仅是由分辨率引起的，因分析其多种原因。</w:t>
      </w:r>
    </w:p>
    <w:p w14:paraId="58A84FFA">
      <w:pPr>
        <w:keepNext/>
        <w:jc w:val="center"/>
        <w:rPr>
          <w:rFonts w:hint="eastAsia"/>
        </w:rPr>
      </w:pPr>
      <w:r>
        <w:rPr>
          <w:rFonts w:hint="eastAsia"/>
        </w:rPr>
        <w:drawing>
          <wp:inline distT="0" distB="0" distL="0" distR="0">
            <wp:extent cx="4010660" cy="3008630"/>
            <wp:effectExtent l="0" t="0" r="8890" b="1270"/>
            <wp:docPr id="15668670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7014" name="图片 3"/>
                    <pic:cNvPicPr>
                      <a:picLocks noChangeAspect="1"/>
                    </pic:cNvPicPr>
                  </pic:nvPicPr>
                  <pic:blipFill>
                    <a:blip r:embed="rId51"/>
                    <a:stretch>
                      <a:fillRect/>
                    </a:stretch>
                  </pic:blipFill>
                  <pic:spPr>
                    <a:xfrm>
                      <a:off x="0" y="0"/>
                      <a:ext cx="4014547" cy="3011152"/>
                    </a:xfrm>
                    <a:prstGeom prst="rect">
                      <a:avLst/>
                    </a:prstGeom>
                  </pic:spPr>
                </pic:pic>
              </a:graphicData>
            </a:graphic>
          </wp:inline>
        </w:drawing>
      </w:r>
    </w:p>
    <w:p w14:paraId="5A8AE819">
      <w:pPr>
        <w:pStyle w:val="51"/>
        <w:ind w:firstLine="422"/>
      </w:pPr>
      <w:bookmarkStart w:id="76" w:name="_Ref195027697"/>
      <w:r>
        <w:rPr>
          <w:rFonts w:hint="eastAsia"/>
        </w:rPr>
        <w:t xml:space="preserve">图 </w:t>
      </w:r>
      <w:r>
        <w:rPr>
          <w:rFonts w:hint="eastAsia"/>
        </w:rPr>
        <w:fldChar w:fldCharType="begin"/>
      </w:r>
      <w:r>
        <w:rPr>
          <w:rFonts w:hint="eastAsia"/>
        </w:rPr>
        <w:instrText xml:space="preserve"> SEQ 图 \* ARABIC </w:instrText>
      </w:r>
      <w:r>
        <w:rPr>
          <w:rFonts w:hint="eastAsia"/>
        </w:rPr>
        <w:fldChar w:fldCharType="separate"/>
      </w:r>
      <w:r>
        <w:rPr>
          <w:rFonts w:hint="eastAsia"/>
        </w:rPr>
        <w:t>10</w:t>
      </w:r>
      <w:r>
        <w:rPr>
          <w:rFonts w:hint="eastAsia"/>
        </w:rPr>
        <w:fldChar w:fldCharType="end"/>
      </w:r>
      <w:bookmarkEnd w:id="76"/>
      <w:r>
        <w:rPr>
          <w:rFonts w:hint="eastAsia"/>
        </w:rPr>
        <w:t xml:space="preserve"> 不同传感器探测温度数据正态分布图</w:t>
      </w:r>
    </w:p>
    <w:p w14:paraId="76929A6D">
      <w:pPr>
        <w:pStyle w:val="49"/>
        <w:ind w:firstLine="480"/>
      </w:pPr>
      <w:r>
        <w:rPr>
          <w:rFonts w:hint="eastAsia"/>
        </w:rPr>
        <w:t>本研究所构建的预测模型预测得到的LST数据虽然能在空间细节上显著优于MODIS原始数据，但由于源数据间时间信息的差异，预测数据无法进一步还原MODIS数据的分布频率，使得数据准确性与实用性下降，可见，传感器观测时间差异对温度分布的影响不可忽视。这一现象体现了时间信息在地表温度建模中的重要性，只有找到校正或减小不同数据源的观测时间差异，模型才能更准确地通过原始数据进行降尺度，避免因数值错位而产生系统性偏差，从而提升地表温度预测的可靠性和精度。</w:t>
      </w:r>
    </w:p>
    <w:p w14:paraId="2D91B982">
      <w:pPr>
        <w:pStyle w:val="47"/>
      </w:pPr>
      <w:bookmarkStart w:id="77" w:name="_Toc194183198"/>
      <w:bookmarkStart w:id="78" w:name="_Toc195025381"/>
      <w:r>
        <w:rPr>
          <w:rFonts w:hint="eastAsia"/>
        </w:rPr>
        <w:t>算法结构的误差来源分析</w:t>
      </w:r>
      <w:bookmarkEnd w:id="77"/>
      <w:bookmarkEnd w:id="78"/>
    </w:p>
    <w:p w14:paraId="4059DB89">
      <w:pPr>
        <w:pStyle w:val="49"/>
        <w:ind w:firstLine="480"/>
      </w:pPr>
      <w:r>
        <w:rPr>
          <w:rFonts w:hint="eastAsia"/>
        </w:rPr>
        <w:t>在模型性能分析中遇到了XGBoost和CatBoost在高温部分表现出不稳定性的问题，由散点图（</w:t>
      </w:r>
      <w:r>
        <w:fldChar w:fldCharType="begin"/>
      </w:r>
      <w:r>
        <w:instrText xml:space="preserve"> </w:instrText>
      </w:r>
      <w:r>
        <w:rPr>
          <w:rFonts w:hint="eastAsia"/>
        </w:rPr>
        <w:instrText xml:space="preserve">REF _Ref194152069 \h</w:instrText>
      </w:r>
      <w:r>
        <w:instrText xml:space="preserve"> </w:instrText>
      </w:r>
      <w:r>
        <w:fldChar w:fldCharType="separate"/>
      </w:r>
      <w:r>
        <w:rPr>
          <w:rFonts w:hint="eastAsia"/>
        </w:rPr>
        <w:t xml:space="preserve">图 </w:t>
      </w:r>
      <w:r>
        <w:t>4</w:t>
      </w:r>
      <w:r>
        <w:fldChar w:fldCharType="end"/>
      </w:r>
      <w:r>
        <w:rPr>
          <w:rFonts w:hint="eastAsia"/>
        </w:rPr>
        <w:t>）可见，RF模型的散点较为均匀地分布在拟合曲线周围，但XGBoost和CatBoost在温度较高的部分堆积于某一特定值的问题。XGBoost算法和CatBoost在开始部分都会为数据进行一些预处理</w:t>
      </w:r>
      <w:r>
        <w:rPr>
          <w:vertAlign w:val="superscript"/>
        </w:rPr>
        <w:fldChar w:fldCharType="begin"/>
      </w:r>
      <w:r>
        <w:rPr>
          <w:vertAlign w:val="superscript"/>
        </w:rPr>
        <w:instrText xml:space="preserve"> </w:instrText>
      </w:r>
      <w:r>
        <w:rPr>
          <w:rFonts w:hint="eastAsia"/>
          <w:vertAlign w:val="superscript"/>
        </w:rPr>
        <w:instrText xml:space="preserve">REF _Ref194176750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预处理中都包含对异常值的处理，在研究区中，地表温度大量集中在某一值附近导致高温部分被错误的识别为异常值，从而将这些值重新定义为某些值，这可能是导致问题的原因。CatBoost算法会计算每种类别的目标平均值，平均值将用于接下来的计算，假设高温部分首先被错误的预处理成某一值，该值若被加入后续计算中，会使得预测数据在某一值附近的堆积加重，这使得CatBoost比XGBoost的数值堆积更加严重。</w:t>
      </w:r>
    </w:p>
    <w:p w14:paraId="719D014E">
      <w:pPr>
        <w:widowControl/>
        <w:jc w:val="left"/>
        <w:rPr>
          <w:rFonts w:ascii="Times New Roman" w:hAnsi="Times New Roman" w:eastAsia="宋体"/>
          <w:color w:val="000000" w:themeColor="text1"/>
          <w:sz w:val="24"/>
          <w14:textFill>
            <w14:solidFill>
              <w14:schemeClr w14:val="tx1"/>
            </w14:solidFill>
          </w14:textFill>
        </w:rPr>
      </w:pPr>
      <w:r>
        <w:br w:type="page"/>
      </w:r>
    </w:p>
    <w:p w14:paraId="20362E7B">
      <w:pPr>
        <w:pStyle w:val="46"/>
      </w:pPr>
      <w:bookmarkStart w:id="79" w:name="_Toc195025382"/>
      <w:bookmarkStart w:id="80" w:name="_Toc194183199"/>
      <w:r>
        <w:rPr>
          <w:rFonts w:hint="eastAsia"/>
        </w:rPr>
        <w:t>结论与展望</w:t>
      </w:r>
      <w:bookmarkEnd w:id="79"/>
      <w:bookmarkEnd w:id="80"/>
    </w:p>
    <w:p w14:paraId="0E2B8F75">
      <w:pPr>
        <w:pStyle w:val="47"/>
      </w:pPr>
      <w:bookmarkStart w:id="81" w:name="_Toc194183200"/>
      <w:bookmarkStart w:id="82" w:name="_Toc195025383"/>
      <w:r>
        <w:rPr>
          <w:rFonts w:hint="eastAsia"/>
        </w:rPr>
        <w:t>结论</w:t>
      </w:r>
      <w:bookmarkEnd w:id="81"/>
      <w:bookmarkEnd w:id="82"/>
    </w:p>
    <w:p w14:paraId="4906EBB9">
      <w:pPr>
        <w:pStyle w:val="49"/>
        <w:ind w:firstLine="480"/>
      </w:pPr>
      <w:r>
        <w:t>本研究</w:t>
      </w:r>
      <w:r>
        <w:rPr>
          <w:rFonts w:hint="eastAsia"/>
        </w:rPr>
        <w:t>所提出的长时序高空间分辨率框架，可为需要高时空分辨率LST数据的精细化研究提供数据支持。该框架在研究区域内选用土地覆盖类型数据、NDVI数据及不同分辨率地表温度数据结合随机森林算法构建长时序地表温度预测模型并预测2022年全年高分辨率地表温度数据，与气温数据拟合证明预测数据的可靠性，且进一步分析预测误差来源与解决方案为未来研究提供思路。根据本研究内容，可得到</w:t>
      </w:r>
      <w:r>
        <w:t>结论如下：</w:t>
      </w:r>
    </w:p>
    <w:p w14:paraId="3BDC5FF3">
      <w:pPr>
        <w:pStyle w:val="49"/>
        <w:ind w:firstLine="480"/>
      </w:pPr>
      <w:r>
        <w:t>(1)</w:t>
      </w:r>
      <w:r>
        <w:rPr>
          <w:rFonts w:hint="eastAsia"/>
        </w:rPr>
        <w:t>不同机器学习算法（RF、XGBoost和CatBoost）在降尺度研究中均呈现出优良的效果，但相较之下随机森林算法在本研究所提出的长时序高空间分辨率地表温度降尺度框架下性能最优，因此选用随机森林算法构建全年地表温度预测模型以预测研究区内全年地表温度数据；</w:t>
      </w:r>
    </w:p>
    <w:p w14:paraId="3EC2C8D2">
      <w:pPr>
        <w:pStyle w:val="49"/>
        <w:ind w:firstLine="480"/>
      </w:pPr>
      <w:r>
        <w:t>(3)</w:t>
      </w:r>
      <w:r>
        <w:rPr>
          <w:rFonts w:hint="eastAsia"/>
        </w:rPr>
        <w:t>研究区内</w:t>
      </w:r>
      <w:r>
        <w:t>逐日30m</w:t>
      </w:r>
      <w:r>
        <w:rPr>
          <w:rFonts w:hint="eastAsia"/>
        </w:rPr>
        <w:t xml:space="preserve"> </w:t>
      </w:r>
      <w:r>
        <w:t>LST数据与气温的相关性R</w:t>
      </w:r>
      <w:r>
        <w:rPr>
          <w:vertAlign w:val="superscript"/>
        </w:rPr>
        <w:t>2</w:t>
      </w:r>
      <w:r>
        <w:t>达到0.</w:t>
      </w:r>
      <w:r>
        <w:rPr>
          <w:rFonts w:hint="eastAsia"/>
        </w:rPr>
        <w:t>85</w:t>
      </w:r>
      <w:r>
        <w:t>，</w:t>
      </w:r>
      <w:r>
        <w:rPr>
          <w:rFonts w:hint="eastAsia"/>
        </w:rPr>
        <w:t>验证了</w:t>
      </w:r>
      <w:r>
        <w:t>LST</w:t>
      </w:r>
      <w:r>
        <w:rPr>
          <w:rFonts w:hint="eastAsia"/>
        </w:rPr>
        <w:t>降尺度</w:t>
      </w:r>
      <w:r>
        <w:t>方法在时间上的可靠性</w:t>
      </w:r>
      <w:r>
        <w:rPr>
          <w:rFonts w:hint="eastAsia"/>
        </w:rPr>
        <w:t>；通过进一步对降尺度高分辨率数据进行可视化对比分析，验证了方法在空间上的可靠性。综合来看本研究所提出的降尺度框架下预测得到的长时序高空间分辨率地表温度数据具备为高时空精度研究提供数据支持的能力；</w:t>
      </w:r>
    </w:p>
    <w:p w14:paraId="176A1558">
      <w:pPr>
        <w:pStyle w:val="49"/>
        <w:ind w:firstLine="480"/>
      </w:pPr>
      <w:r>
        <w:t>(2)</w:t>
      </w:r>
      <w:r>
        <w:rPr>
          <w:rFonts w:hint="eastAsia"/>
        </w:rPr>
        <w:t>通过分析发现降尺度效果受多种因素影响：不同土地覆盖类型数据由于其分类精度受限导致相同地物空间异质性增强从而使预测效果下降；</w:t>
      </w:r>
      <w:r>
        <w:t>NDVI</w:t>
      </w:r>
      <w:r>
        <w:rPr>
          <w:rFonts w:hint="eastAsia"/>
        </w:rPr>
        <w:t>随季节和天气状况变化明显，每月单一NDVI数据难以精细刻画这种变化，因此精度随时间变化产生一定的衰减；不同LST数据由于其传感器的不同和获取时间的不同在温度分布上产生一定的偏移从而增大了地表温度降尺度的难度；因此，细化土地覆盖数据、采用时间尺度更精细的NDVI数据并进一步匹配不同LST数据之间的差异可以进一步提高长时序高空间分辨率地表温度数据的预测精度。</w:t>
      </w:r>
    </w:p>
    <w:p w14:paraId="59E1DDCD">
      <w:pPr>
        <w:pStyle w:val="47"/>
      </w:pPr>
      <w:bookmarkStart w:id="83" w:name="_Toc194183201"/>
      <w:bookmarkStart w:id="84" w:name="_Toc195025384"/>
      <w:r>
        <w:rPr>
          <w:rFonts w:hint="eastAsia"/>
        </w:rPr>
        <w:t>展望</w:t>
      </w:r>
      <w:bookmarkEnd w:id="83"/>
      <w:bookmarkEnd w:id="84"/>
    </w:p>
    <w:p w14:paraId="2E3FCAD6">
      <w:pPr>
        <w:pStyle w:val="49"/>
        <w:ind w:firstLine="480"/>
      </w:pPr>
      <w:r>
        <w:rPr>
          <w:rFonts w:hint="eastAsia"/>
        </w:rPr>
        <w:t>展望未来，本研究所提出的基于土地覆盖类型数据与遥感指数的LST高分辨率预测框架具有广泛的应用潜力。通过改进模型输入数据中LCD精细度和遥感指数数据的种类以及时序以提高模型的时空泛化能力，有望进一步提升模型对LST降尺度的精度和稳定性，为生态监测、环境治理和农业生产规划和等领域提供长时序高精度的LST数据支撑</w:t>
      </w:r>
      <w:r>
        <w:rPr>
          <w:vertAlign w:val="superscript"/>
        </w:rPr>
        <w:fldChar w:fldCharType="begin"/>
      </w:r>
      <w:r>
        <w:rPr>
          <w:vertAlign w:val="superscript"/>
        </w:rPr>
        <w:instrText xml:space="preserve"> </w:instrText>
      </w:r>
      <w:r>
        <w:rPr>
          <w:rFonts w:hint="eastAsia"/>
          <w:vertAlign w:val="superscript"/>
        </w:rPr>
        <w:instrText xml:space="preserve">REF _Ref194175420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vertAlign w:val="superscript"/>
        </w:rPr>
        <w:fldChar w:fldCharType="begin"/>
      </w:r>
      <w:r>
        <w:rPr>
          <w:vertAlign w:val="superscript"/>
        </w:rPr>
        <w:instrText xml:space="preserve"> REF _Ref194175599 \r \h  \* MERGEFORMAT </w:instrText>
      </w:r>
      <w:r>
        <w:rPr>
          <w:vertAlign w:val="superscript"/>
        </w:rPr>
        <w:fldChar w:fldCharType="separate"/>
      </w:r>
      <w:r>
        <w:rPr>
          <w:vertAlign w:val="superscript"/>
        </w:rPr>
        <w:t>[2]</w:t>
      </w:r>
      <w:r>
        <w:rPr>
          <w:vertAlign w:val="superscript"/>
        </w:rPr>
        <w:fldChar w:fldCharType="end"/>
      </w:r>
      <w:r>
        <w:rPr>
          <w:rFonts w:hint="eastAsia"/>
        </w:rPr>
        <w:t>。因此，本研究可以基于以下几个方面进行改进：</w:t>
      </w:r>
    </w:p>
    <w:p w14:paraId="60553FCB">
      <w:pPr>
        <w:pStyle w:val="49"/>
        <w:ind w:firstLine="480"/>
      </w:pPr>
      <w:r>
        <w:rPr>
          <w:rFonts w:hint="eastAsia"/>
        </w:rPr>
        <w:t>（1）更精细的土地覆盖类型：引入更加精细化的土地覆盖分类，例如将田地根据状态细化为更多类型、将城镇建设用地划分为高密度与低密度区域等。这将增强模型对不同地表类型之间细微温度差异的捕捉能力，减少因土地覆盖信息不准确而产生的误差。</w:t>
      </w:r>
    </w:p>
    <w:p w14:paraId="417D3699">
      <w:pPr>
        <w:pStyle w:val="49"/>
        <w:ind w:firstLine="480"/>
      </w:pPr>
      <w:r>
        <w:rPr>
          <w:rFonts w:hint="eastAsia"/>
        </w:rPr>
        <w:t>（2）采用融合或高时间分辨率NDVI数据：采用融合或更高时间分辨率的NDVI数据作为模型输入，更好地反映地表信息随季节或气候周期以及天气发生的变化，这样可以提高模型在长时序预测LST时的精确性，降低模型在长时间预测中精度随时间推移和气候变化而降低的风险，使得预测结果在整个时间范围内更加可靠。</w:t>
      </w:r>
    </w:p>
    <w:p w14:paraId="7BA45BFA">
      <w:pPr>
        <w:pStyle w:val="49"/>
        <w:ind w:firstLine="480"/>
      </w:pPr>
      <w:r>
        <w:rPr>
          <w:rFonts w:hint="eastAsia"/>
        </w:rPr>
        <w:t>（3）引入其他遥感指数：在现有模型训练数据中加入更多可以反应地表光谱信息的遥感指数，如归一化建筑指数（NDBI）和归一化水体指数（NDWI）等。此类指数提供了更多下垫面信息的同时减少分波段输入数据产生的巨量训练成本，可与NDVI共同反映地表的综合特征。</w:t>
      </w:r>
    </w:p>
    <w:p w14:paraId="165BE573">
      <w:pPr>
        <w:pStyle w:val="49"/>
        <w:ind w:firstLine="480"/>
      </w:pPr>
      <w:r>
        <w:rPr>
          <w:rFonts w:hint="eastAsia"/>
        </w:rPr>
        <w:t>（4）提高模型的泛化能力：使用范围更广的数据训练LST预测模型，以增强其泛化能力，确保模型在不同区域中保持稳定的预测性能。</w:t>
      </w:r>
    </w:p>
    <w:p w14:paraId="4D959BDF">
      <w:pPr>
        <w:widowControl/>
        <w:jc w:val="left"/>
        <w:rPr>
          <w:rFonts w:ascii="Times New Roman" w:hAnsi="Times New Roman" w:eastAsia="宋体"/>
          <w:color w:val="000000" w:themeColor="text1"/>
          <w:sz w:val="24"/>
          <w14:textFill>
            <w14:solidFill>
              <w14:schemeClr w14:val="tx1"/>
            </w14:solidFill>
          </w14:textFill>
        </w:rPr>
      </w:pPr>
      <w:r>
        <w:br w:type="page"/>
      </w:r>
    </w:p>
    <w:p w14:paraId="50699E84">
      <w:pPr>
        <w:pStyle w:val="49"/>
        <w:ind w:firstLine="0" w:firstLineChars="0"/>
        <w:jc w:val="left"/>
        <w:outlineLvl w:val="0"/>
        <w:rPr>
          <w:b/>
          <w:bCs/>
          <w:sz w:val="28"/>
          <w:szCs w:val="28"/>
        </w:rPr>
      </w:pPr>
      <w:bookmarkStart w:id="85" w:name="_Toc195025385"/>
      <w:bookmarkStart w:id="86" w:name="_Toc194183202"/>
      <w:r>
        <w:rPr>
          <w:rFonts w:hint="eastAsia"/>
          <w:b/>
          <w:bCs/>
          <w:sz w:val="28"/>
          <w:szCs w:val="28"/>
        </w:rPr>
        <w:t>参考文献</w:t>
      </w:r>
      <w:bookmarkEnd w:id="85"/>
      <w:bookmarkEnd w:id="86"/>
    </w:p>
    <w:p w14:paraId="497E783E">
      <w:pPr>
        <w:pStyle w:val="59"/>
      </w:pPr>
      <w:bookmarkStart w:id="87" w:name="_Ref194175420"/>
      <w:r>
        <w:t>Li Z L, Tang B H, Wu H, et al. Satellite-derived land surface temperature: Current status and perspectives[J]. Remote sensing of environment, 2013, 131: 14-37.</w:t>
      </w:r>
      <w:bookmarkEnd w:id="87"/>
    </w:p>
    <w:p w14:paraId="1297E1E9">
      <w:pPr>
        <w:pStyle w:val="59"/>
      </w:pPr>
      <w:bookmarkStart w:id="88" w:name="_Ref194175599"/>
      <w:r>
        <w:t>Yuan F, Bauer M E. Comparison of impervious surface area and normalized difference vegetation index as indicators of surface urban heat island effects in Landsat imagery[J]. Remote Sensing of environment, 2007, 106(3): 375-386.</w:t>
      </w:r>
      <w:bookmarkEnd w:id="88"/>
    </w:p>
    <w:p w14:paraId="399CD5B8">
      <w:pPr>
        <w:pStyle w:val="59"/>
      </w:pPr>
      <w:bookmarkStart w:id="89" w:name="_Ref195020550"/>
      <w:r>
        <w:t>Holzman M E, Rivas R, Piccolo M C. Estimating soil moisture and the relationship with crop yield using surface temperature and vegetation index[J]. International Journal of Applied Earth Observation and Geoinformation, 2014, 28: 181-192.</w:t>
      </w:r>
      <w:bookmarkEnd w:id="89"/>
    </w:p>
    <w:p w14:paraId="06DAF68E">
      <w:pPr>
        <w:pStyle w:val="59"/>
      </w:pPr>
      <w:bookmarkStart w:id="90" w:name="_Ref195020551"/>
      <w:r>
        <w:t>Son N T, Chen C F, Chen C R, et al. Monitoring agricultural drought in the Lower Mekong Basin using MODIS NDVI and land surface temperature data[J]. International Journal of Applied Earth Observation and Geoinformation, 2012, 18: 417-427.</w:t>
      </w:r>
      <w:bookmarkEnd w:id="90"/>
    </w:p>
    <w:p w14:paraId="691FF0C1">
      <w:pPr>
        <w:pStyle w:val="59"/>
      </w:pPr>
      <w:bookmarkStart w:id="91" w:name="_Ref194175626"/>
      <w:r>
        <w:t>Xie D, Zhang J, Zhu X, et al. An improved STARFM with help of an unmixing-based method to generate high spatial and temporal resolution remote sensing data in complex heterogeneous regions[J]. Sensors, 2016, 16(2): 207.</w:t>
      </w:r>
      <w:bookmarkEnd w:id="91"/>
    </w:p>
    <w:p w14:paraId="47DD2C06">
      <w:pPr>
        <w:pStyle w:val="59"/>
      </w:pPr>
      <w:bookmarkStart w:id="92" w:name="_Ref194175644"/>
      <w:r>
        <w:t>Li B, Liang S, Liu X, et al. Estimation of all-sky 1 km land surface temperature over the conterminous United States[J]. Remote Sensing of Environment, 2021, 266: 112707.</w:t>
      </w:r>
      <w:bookmarkEnd w:id="92"/>
    </w:p>
    <w:p w14:paraId="0AEEAB50">
      <w:pPr>
        <w:pStyle w:val="59"/>
      </w:pPr>
      <w:bookmarkStart w:id="93" w:name="_Ref194175645"/>
      <w:r>
        <w:t>Luo X, Chen Y, Wang Z, et al. Spatial downscaling of MODIS land surface temperature based on a geographically and temporally weighted autoregressive model[J]. IEEE Journal of Selected Topics in Applied Earth Observations and Remote Sensing, 2021, 14: 7637-7653.</w:t>
      </w:r>
      <w:bookmarkEnd w:id="93"/>
    </w:p>
    <w:p w14:paraId="012EDA55">
      <w:pPr>
        <w:pStyle w:val="59"/>
      </w:pPr>
      <w:bookmarkStart w:id="94" w:name="_Ref194175681"/>
      <w:r>
        <w:t>华俊玮, 祝善友, 张桂欣. 基于随机森林算法的地表温度降尺度研究[J]. 自然资源遥感, 2018 (1): 78-86.</w:t>
      </w:r>
      <w:bookmarkEnd w:id="94"/>
    </w:p>
    <w:p w14:paraId="7D7AA02E">
      <w:pPr>
        <w:pStyle w:val="59"/>
      </w:pPr>
      <w:bookmarkStart w:id="95" w:name="_Ref194175683"/>
      <w:r>
        <w:t>LI X, JIANG T, XIN X, et al. Spatial downscaling of land surface temperature based on MODIS data[J]. Chinese Journal of Ecology, 2016, 35(12): 3443.</w:t>
      </w:r>
      <w:bookmarkEnd w:id="95"/>
    </w:p>
    <w:p w14:paraId="1EA814C3">
      <w:pPr>
        <w:pStyle w:val="59"/>
      </w:pPr>
      <w:bookmarkStart w:id="96" w:name="_Ref194175684"/>
      <w:r>
        <w:t>祝新明, 宋小宁, 冷佩, 等. 多尺度地理加权回归的地表温度降尺度研究[J]. 遥感学报, 2021, 25(8): 1749-1766.</w:t>
      </w:r>
      <w:bookmarkEnd w:id="96"/>
    </w:p>
    <w:p w14:paraId="386A8FA5">
      <w:pPr>
        <w:pStyle w:val="59"/>
      </w:pPr>
      <w:bookmarkStart w:id="97" w:name="_Ref194175701"/>
      <w:r>
        <w:t>颜佳楠, 陈虹, 张雨泽, 等. 全天候逐时百米尺度地表温度重建方法[J]. Remote Sensing for Natural Resources, 2024, 36(3).</w:t>
      </w:r>
      <w:bookmarkEnd w:id="97"/>
    </w:p>
    <w:p w14:paraId="364FFE4D">
      <w:pPr>
        <w:pStyle w:val="59"/>
      </w:pPr>
      <w:bookmarkStart w:id="98" w:name="_Ref194175705"/>
      <w:r>
        <w:t>Ribeiro M H D M, dos Santos Coelho L. Ensemble approach based on bagging, boosting and stacking for short-term prediction in agribusiness time series[J]. Applied soft computing, 2020, 86: 105837.</w:t>
      </w:r>
      <w:bookmarkEnd w:id="98"/>
    </w:p>
    <w:p w14:paraId="4EB7105A">
      <w:pPr>
        <w:pStyle w:val="59"/>
      </w:pPr>
      <w:bookmarkStart w:id="99" w:name="_Ref194175918"/>
      <w:r>
        <w:t>李冉, 王猛猛, 张正加, 等. 遥感地表温度产品时空融合方法研究综述[J]. 遥感学报, 2024, 26(12): 2433-2450.</w:t>
      </w:r>
      <w:bookmarkEnd w:id="99"/>
    </w:p>
    <w:p w14:paraId="05C6CB47">
      <w:pPr>
        <w:pStyle w:val="59"/>
      </w:pPr>
      <w:bookmarkStart w:id="100" w:name="_Ref194175949"/>
      <w:r>
        <w:t>Guha S, Govil H. Land surface temperature and normalized difference vegetation index relationship: a seasonal study on a tropical city[J]. SN Applied Sciences, 2020, 2(10): 1661.</w:t>
      </w:r>
      <w:bookmarkEnd w:id="100"/>
    </w:p>
    <w:p w14:paraId="068A159B">
      <w:pPr>
        <w:pStyle w:val="59"/>
      </w:pPr>
      <w:bookmarkStart w:id="101" w:name="_Ref194175959"/>
      <w:r>
        <w:t>Guha S, Govil H. An assessment on the relationship between land surface temperature and normalized difference vegetation index[J]. Environment, Development and Sustainability, 2021, 23: 1944-1963.</w:t>
      </w:r>
      <w:bookmarkEnd w:id="101"/>
    </w:p>
    <w:p w14:paraId="05E221B7">
      <w:pPr>
        <w:pStyle w:val="59"/>
      </w:pPr>
      <w:bookmarkStart w:id="102" w:name="_Ref194175960"/>
      <w:r>
        <w:t>Guha S, Govil H, Dey A, et al. Analytical study of land surface temperature with NDVI and NDBI using Landsat 8 OLI and TIRS data in Florence and Naples city, Italy[J]. European Journal of Remote Sensing, 2018, 51(1): 667-678.</w:t>
      </w:r>
      <w:bookmarkEnd w:id="102"/>
    </w:p>
    <w:p w14:paraId="7C729D91">
      <w:pPr>
        <w:pStyle w:val="59"/>
      </w:pPr>
      <w:bookmarkStart w:id="103" w:name="_Ref194175963"/>
      <w:r>
        <w:t>Wang J, Tang B H, Zhu X, et al. A comparative analysis of five land surface temperature downscaling methods in plateau mountainous areas[J]. Frontiers in Earth Science, 2025, 12: 1488711.</w:t>
      </w:r>
      <w:bookmarkEnd w:id="103"/>
    </w:p>
    <w:p w14:paraId="722D9F87">
      <w:pPr>
        <w:pStyle w:val="59"/>
      </w:pPr>
      <w:bookmarkStart w:id="104" w:name="_Ref194175964"/>
      <w:r>
        <w:t>Tran D X, Pla F, Latorre-Carmona P, et al. Characterizing the relationship between land use land cover change and land surface temperature[J]. ISPRS Journal of Photogrammetry and Remote Sensing, 2017, 124: 119-132.</w:t>
      </w:r>
      <w:bookmarkEnd w:id="104"/>
    </w:p>
    <w:p w14:paraId="661861C7">
      <w:pPr>
        <w:pStyle w:val="59"/>
      </w:pPr>
      <w:bookmarkStart w:id="105" w:name="_Ref194176103"/>
      <w:r>
        <w:t>Liu X, Zhou Y, Yue W, et al. Spatiotemporal patterns of summer urban heat island in Beijing, China using an improved land surface temperature[J]. Journal of Cleaner Production, 2020, 257: 120529.</w:t>
      </w:r>
      <w:bookmarkEnd w:id="105"/>
    </w:p>
    <w:p w14:paraId="7515977F">
      <w:pPr>
        <w:pStyle w:val="59"/>
      </w:pPr>
      <w:bookmarkStart w:id="106" w:name="_Ref194176169"/>
      <w:r>
        <w:t>Sun D, Kafatos M. Note on the NDVI‐LST relationship and the use of temperature‐related drought indices over North America[J]. Geophysical research letters, 2007, 34(24).</w:t>
      </w:r>
      <w:bookmarkEnd w:id="106"/>
    </w:p>
    <w:p w14:paraId="0FCF79BF">
      <w:pPr>
        <w:pStyle w:val="59"/>
      </w:pPr>
      <w:bookmarkStart w:id="107" w:name="_Ref194176154"/>
      <w:r>
        <w:t>Landsat U. Landsat 8–9 Calibration and Validation (Cal/Val) Algorithm Description Document (ADD)[J]. United States Geological Society: Sioux Falls, SD, USA, 2021.</w:t>
      </w:r>
      <w:bookmarkEnd w:id="107"/>
    </w:p>
    <w:p w14:paraId="7E0B925C">
      <w:pPr>
        <w:pStyle w:val="59"/>
      </w:pPr>
      <w:bookmarkStart w:id="108" w:name="_Ref194176197"/>
      <w:r>
        <w:t>Landsat U. Landsat 8-9 Collection 2 (C2) Level 2 Science Product (L2SP) Guide 2022[J]. Accessed on, 2023: 11-13.</w:t>
      </w:r>
      <w:bookmarkEnd w:id="108"/>
    </w:p>
    <w:p w14:paraId="2C87FCD4">
      <w:pPr>
        <w:pStyle w:val="59"/>
      </w:pPr>
      <w:bookmarkStart w:id="109" w:name="_Ref194176234"/>
      <w:r>
        <w:t>Benali A, Carvalho A C, Nunes J P, et al. Estimating air surface temperature in Portugal using MODIS LST data[J]. Remote Sensing of Environment, 2012, 124: 108-121.</w:t>
      </w:r>
      <w:bookmarkEnd w:id="109"/>
    </w:p>
    <w:p w14:paraId="182FB923">
      <w:pPr>
        <w:pStyle w:val="59"/>
      </w:pPr>
      <w:bookmarkStart w:id="110" w:name="_Ref194176504"/>
      <w:r>
        <w:t>Wan Z. MODIS Collection 6.1 (C61) Product user guide[J]. Accessed on September, 2019, 2: 2022.</w:t>
      </w:r>
      <w:bookmarkEnd w:id="110"/>
    </w:p>
    <w:p w14:paraId="0D3CB650">
      <w:pPr>
        <w:pStyle w:val="59"/>
      </w:pPr>
      <w:bookmarkStart w:id="111" w:name="_Ref194176521"/>
      <w:r>
        <w:t>Yang J, Huang X. 30 m annual land cover and its dynamics in China from 1990 to 2019[J]. Earth System Science Data Discussions, 2021, 2021: 1-29.</w:t>
      </w:r>
      <w:bookmarkEnd w:id="111"/>
    </w:p>
    <w:p w14:paraId="0B01EA55">
      <w:pPr>
        <w:pStyle w:val="59"/>
      </w:pPr>
      <w:bookmarkStart w:id="112" w:name="_Ref194176529"/>
      <w:r>
        <w:t>Tariq A, Riaz I, Ahmad Z, et al. Land surface temperature relation with normalized satellite indices for the estimation of spatio-temporal trends in temperature among various land use land cover classes of an arid Potohar region using Landsat data[J]. Environmental Earth Sciences, 2020, 79: 1-15.</w:t>
      </w:r>
      <w:bookmarkEnd w:id="112"/>
    </w:p>
    <w:p w14:paraId="1E83061C">
      <w:pPr>
        <w:pStyle w:val="59"/>
      </w:pPr>
      <w:bookmarkStart w:id="113" w:name="_Ref194176646"/>
      <w:r>
        <w:t>Breiman L. Random forests[J]. Machine learning, 2001, 45: 5-32.</w:t>
      </w:r>
      <w:bookmarkEnd w:id="113"/>
    </w:p>
    <w:p w14:paraId="6C4FCBF9">
      <w:pPr>
        <w:pStyle w:val="59"/>
      </w:pPr>
      <w:bookmarkStart w:id="114" w:name="_Ref194176655"/>
      <w:r>
        <w:t>Yang C, Wang Y, Zhang A, et al. A random forest algorithm combined with bayesian optimization for atmospheric duct estimation[J]. Remote Sensing, 2023, 15(17): 4296.</w:t>
      </w:r>
      <w:bookmarkEnd w:id="114"/>
    </w:p>
    <w:p w14:paraId="16F8925C">
      <w:pPr>
        <w:pStyle w:val="59"/>
      </w:pPr>
      <w:bookmarkStart w:id="115" w:name="_Ref194176737"/>
      <w:r>
        <w:t>刘剑, 曹美燕, 高治军, 等. 一种基于随机森林的太阳能辐射预测模型[J]. 控制工程, 2017, 24(12): 2472-2477.</w:t>
      </w:r>
      <w:bookmarkEnd w:id="115"/>
    </w:p>
    <w:p w14:paraId="2F71759A">
      <w:pPr>
        <w:pStyle w:val="59"/>
      </w:pPr>
      <w:bookmarkStart w:id="116" w:name="_Ref194176750"/>
      <w:r>
        <w:t>Al Daoud E. Comparison between XGBoost, LightGBM and CatBoost using a home credit dataset[J]. International Journal of Computer and Information Engineering, 2019, 13(1): 6-10.</w:t>
      </w:r>
      <w:bookmarkEnd w:id="116"/>
    </w:p>
    <w:p w14:paraId="3200F7A4">
      <w:pPr>
        <w:pStyle w:val="59"/>
      </w:pPr>
      <w:bookmarkStart w:id="117" w:name="_Ref194176818"/>
      <w:r>
        <w:t>Prokhorenkova L, Gusev G, Vorobev A, et al. CatBoost: unbiased boosting with categorical features[J]. Advances in neural information processing systems, 2018, 31.</w:t>
      </w:r>
      <w:bookmarkEnd w:id="117"/>
    </w:p>
    <w:p w14:paraId="75E09394">
      <w:pPr>
        <w:pStyle w:val="59"/>
      </w:pPr>
      <w:bookmarkStart w:id="118" w:name="_Ref195025231"/>
      <w:r>
        <w:t>Wu J, Xia L, Chan T O, et al. Downscaling land surface temperature: A framework based on geographically and temporally neural network weighted autoregressive model with spatio-temporal fused scaling factors[J]. ISPRS Journal of Photogrammetry and Remote Sensing, 2022, 187: 259-272.</w:t>
      </w:r>
      <w:bookmarkEnd w:id="118"/>
    </w:p>
    <w:p w14:paraId="08888634">
      <w:pPr>
        <w:pStyle w:val="59"/>
      </w:pPr>
      <w:bookmarkStart w:id="119" w:name="_Ref194176918"/>
      <w:r>
        <w:t>Liang M, Zhang L, Wu S, et al. A high-resolution land surface temperature downscaling method based on geographically weighted neural network regression[J]. Remote Sensing, 2023, 15(7): 1740.</w:t>
      </w:r>
      <w:bookmarkEnd w:id="119"/>
    </w:p>
    <w:p w14:paraId="79A5F072">
      <w:pPr>
        <w:pStyle w:val="59"/>
      </w:pPr>
      <w:bookmarkStart w:id="120" w:name="_Ref194177060"/>
      <w:r>
        <w:t>潘金金, 任宗萍, 胥世斌, 等. 宁夏不同植被类型 NDVI 变化特征及其对气候的响应[J]. Journal of Earth Sciences &amp; Environment, 2023, 45(4).</w:t>
      </w:r>
      <w:bookmarkEnd w:id="120"/>
    </w:p>
    <w:p w14:paraId="23CDAB32">
      <w:pPr>
        <w:pStyle w:val="59"/>
      </w:pPr>
      <w:bookmarkStart w:id="121" w:name="_Ref194177175"/>
      <w:r>
        <w:t xml:space="preserve">Zhu W, </w:t>
      </w:r>
      <w:r>
        <w:rPr>
          <w:rFonts w:cs="Times New Roman"/>
        </w:rPr>
        <w:t>Lu</w:t>
      </w:r>
      <w:r>
        <w:t xml:space="preserve"> A, Jia S. Estimation of daily maximum and minimum air temperature using MODIS land surface temperature products[J]. Remote Sensing of Environment, 2013, 130: 62-73.</w:t>
      </w:r>
      <w:bookmarkEnd w:id="121"/>
    </w:p>
    <w:p w14:paraId="05249DDE">
      <w:pPr>
        <w:pStyle w:val="59"/>
      </w:pPr>
      <w:bookmarkStart w:id="122" w:name="_Ref195025501"/>
      <w:r>
        <w:t>Pande C B, Egbueri J C, Costache R, et al. Predictive modeling of land surface temperature (LST) based on Landsat-8 satellite data and machine learning models for sustainable development[J]. Journal of cleaner production, 2024, 444: 141035.</w:t>
      </w:r>
      <w:bookmarkEnd w:id="122"/>
    </w:p>
    <w:p w14:paraId="36C5D54F">
      <w:pPr>
        <w:pStyle w:val="59"/>
      </w:pPr>
      <w:bookmarkStart w:id="123" w:name="_Ref194177177"/>
      <w:r>
        <w:t>邢立亭, 李净, 焦文慧. 基于 MODIS 和随机森林的兰州市日最高气温和最低气温估算[J]. 干旱区研究, 2020, 37(3): 689-695.</w:t>
      </w:r>
      <w:bookmarkEnd w:id="123"/>
    </w:p>
    <w:p w14:paraId="520DA095">
      <w:pPr>
        <w:pStyle w:val="59"/>
      </w:pPr>
      <w:bookmarkStart w:id="124" w:name="_Ref194177198"/>
      <w:r>
        <w:t>Wu H, Li W. Downscaling land surface temperatures using a random forest regression model with multitype predictor variables[J]. Ieee Access, 2019, 7: 21904-21916.</w:t>
      </w:r>
      <w:bookmarkEnd w:id="124"/>
    </w:p>
    <w:p w14:paraId="3370F31A">
      <w:pPr>
        <w:pStyle w:val="59"/>
      </w:pPr>
      <w:bookmarkStart w:id="125" w:name="_Ref194177232"/>
      <w:r>
        <w:t>Tian L, Tao Y, Li M, et al. Prediction of land surface temperature considering future land use change effects under climate change scenarios in Nanjing City, China[J]. Remote Sensing, 2023, 15(11): 2914.</w:t>
      </w:r>
      <w:bookmarkEnd w:id="125"/>
    </w:p>
    <w:p w14:paraId="233B1A8F">
      <w:pPr>
        <w:pStyle w:val="59"/>
      </w:pPr>
      <w:bookmarkStart w:id="126" w:name="_Ref194177271"/>
      <w:r>
        <w:t>Cai Z, Han G, Chen M. Do water bodies play an important role in the relationship between urban form and land surface temperature?[J]. Sustainable cities and society, 2018, 39: 487-498.</w:t>
      </w:r>
      <w:bookmarkEnd w:id="126"/>
    </w:p>
    <w:p w14:paraId="43017956">
      <w:pPr>
        <w:widowControl/>
        <w:jc w:val="left"/>
        <w:rPr>
          <w:rFonts w:hint="eastAsia" w:ascii="Times New Roman" w:hAnsi="Times New Roman" w:eastAsia="宋体"/>
          <w:color w:val="000000" w:themeColor="text1"/>
          <w14:textFill>
            <w14:solidFill>
              <w14:schemeClr w14:val="tx1"/>
            </w14:solidFill>
          </w14:textFill>
        </w:rPr>
      </w:pPr>
      <w:r>
        <w:br w:type="page"/>
      </w:r>
    </w:p>
    <w:p w14:paraId="75529D1D">
      <w:pPr>
        <w:pStyle w:val="49"/>
        <w:ind w:firstLine="0" w:firstLineChars="0"/>
        <w:jc w:val="center"/>
        <w:outlineLvl w:val="0"/>
        <w:rPr>
          <w:rFonts w:hint="eastAsia" w:ascii="黑体" w:hAnsi="黑体" w:eastAsia="黑体"/>
          <w:b/>
          <w:bCs/>
          <w:sz w:val="32"/>
          <w:szCs w:val="32"/>
        </w:rPr>
      </w:pPr>
      <w:bookmarkStart w:id="127" w:name="_Toc195025387"/>
      <w:r>
        <w:rPr>
          <w:rFonts w:hint="eastAsia" w:ascii="黑体" w:hAnsi="黑体" w:eastAsia="黑体"/>
          <w:b/>
          <w:bCs/>
          <w:sz w:val="32"/>
          <w:szCs w:val="32"/>
        </w:rPr>
        <w:t>致  谢</w:t>
      </w:r>
      <w:bookmarkEnd w:id="127"/>
    </w:p>
    <w:p w14:paraId="6E8C5209">
      <w:pPr>
        <w:pStyle w:val="49"/>
        <w:ind w:firstLine="480"/>
      </w:pPr>
      <w:r>
        <w:rPr>
          <w:rFonts w:hint="eastAsia"/>
        </w:rPr>
        <w:t>首先，感谢母校对我精心的呵护和栽培，感谢那些在我成长路上对我倾囊相授的老师，这段求学的时光我将铭记于心！</w:t>
      </w:r>
    </w:p>
    <w:p w14:paraId="1B488737">
      <w:pPr>
        <w:pStyle w:val="49"/>
        <w:ind w:firstLine="480"/>
      </w:pPr>
      <w:r>
        <w:rPr>
          <w:rFonts w:hint="eastAsia"/>
        </w:rPr>
        <w:t>其次，本研究在我的导师崔玉环副教授的指导下完成，感谢老师在我本科期间对我的悉心、专业的指导，并给予我完成研究的鼓励与帮助，这些助力使我受益匪浅，她循循善诱的教导给了我研究路上不尽的启迪。</w:t>
      </w:r>
    </w:p>
    <w:p w14:paraId="1B11B929">
      <w:pPr>
        <w:pStyle w:val="49"/>
        <w:ind w:firstLine="480"/>
      </w:pPr>
      <w:r>
        <w:rPr>
          <w:rFonts w:hint="eastAsia"/>
        </w:rPr>
        <w:t>寥寥数语难以表达我对所有人的感谢，我只能送上我最忠心的祝福，祝愿与我一起度过大学时光的同学和老师们，祝愿我的父母以及母校在未来的日子里熠熠生辉！</w:t>
      </w:r>
    </w:p>
    <w:sectPr>
      <w:footerReference r:id="rId12" w:type="default"/>
      <w:type w:val="continuous"/>
      <w:pgSz w:w="11906" w:h="16838"/>
      <w:pgMar w:top="1440" w:right="1800" w:bottom="1440" w:left="1800" w:header="851" w:footer="992"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庄浪金果" w:date="2025-04-09T11:18:42Z" w:initials="">
    <w:p w14:paraId="1B499ECB">
      <w:pPr>
        <w:pStyle w:val="12"/>
        <w:rPr>
          <w:rFonts w:hint="eastAsia"/>
          <w:lang w:val="en-US" w:eastAsia="zh-CN"/>
        </w:rPr>
      </w:pPr>
      <w:r>
        <w:rPr>
          <w:rFonts w:hint="eastAsia"/>
          <w:lang w:val="en-US" w:eastAsia="zh-CN"/>
        </w:rPr>
        <w:t>除了现在这些进展总结，另外针对降尺度模型、地温与下垫面要素关系这两方面可能整理相关研究进展？</w:t>
      </w:r>
    </w:p>
    <w:p w14:paraId="6837D2AC">
      <w:pPr>
        <w:pStyle w:val="12"/>
        <w:rPr>
          <w:rFonts w:hint="default"/>
          <w:lang w:val="en-US" w:eastAsia="zh-CN"/>
        </w:rPr>
      </w:pPr>
      <w:r>
        <w:rPr>
          <w:rFonts w:hint="eastAsia"/>
          <w:lang w:val="en-US" w:eastAsia="zh-CN"/>
        </w:rPr>
        <w:t>研究进展总结只做现有研究结果和不足分析，不能和我们要的结果作比较，比较分析是在结果讨论中做的，写作方法上要注意。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837D2A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A421FC">
    <w:pPr>
      <w:pStyle w:val="15"/>
      <w:ind w:firstLine="360"/>
      <w:jc w:val="center"/>
      <w:rPr>
        <w:rFonts w:hint="eastAsia"/>
      </w:rPr>
    </w:pPr>
  </w:p>
  <w:p w14:paraId="59B897FD">
    <w:pPr>
      <w:pStyle w:val="15"/>
      <w:ind w:firstLine="360"/>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978E70">
    <w:pPr>
      <w:pStyle w:val="15"/>
      <w:framePr w:wrap="around" w:vAnchor="text" w:hAnchor="margin" w:xAlign="center" w:y="1"/>
      <w:ind w:firstLine="360"/>
      <w:rPr>
        <w:rStyle w:val="24"/>
        <w:rFonts w:hint="eastAsia"/>
      </w:rPr>
    </w:pPr>
    <w:r>
      <w:rPr>
        <w:rStyle w:val="24"/>
      </w:rPr>
      <w:fldChar w:fldCharType="begin"/>
    </w:r>
    <w:r>
      <w:rPr>
        <w:rStyle w:val="24"/>
      </w:rPr>
      <w:instrText xml:space="preserve">PAGE  </w:instrText>
    </w:r>
    <w:r>
      <w:rPr>
        <w:rStyle w:val="24"/>
      </w:rPr>
      <w:fldChar w:fldCharType="end"/>
    </w:r>
  </w:p>
  <w:p w14:paraId="2840420B">
    <w:pPr>
      <w:pStyle w:val="15"/>
      <w:ind w:firstLine="36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E035A">
    <w:pPr>
      <w:pStyle w:val="15"/>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8A205">
    <w:pPr>
      <w:pStyle w:val="15"/>
      <w:rPr>
        <w:rFonts w:hint="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5527516"/>
      <w:docPartObj>
        <w:docPartGallery w:val="AutoText"/>
      </w:docPartObj>
    </w:sdtPr>
    <w:sdtContent>
      <w:p w14:paraId="00334860">
        <w:pPr>
          <w:pStyle w:val="15"/>
          <w:jc w:val="center"/>
          <w:rPr>
            <w:rFonts w:hint="eastAsia"/>
          </w:rPr>
        </w:pPr>
        <w:r>
          <w:fldChar w:fldCharType="begin"/>
        </w:r>
        <w:r>
          <w:instrText xml:space="preserve">PAGE   \* MERGEFORMAT</w:instrText>
        </w:r>
        <w:r>
          <w:fldChar w:fldCharType="separate"/>
        </w:r>
        <w:r>
          <w:rPr>
            <w:lang w:val="zh-CN"/>
          </w:rPr>
          <w:t>2</w:t>
        </w:r>
        <w:r>
          <w:fldChar w:fldCharType="end"/>
        </w:r>
      </w:p>
    </w:sdtContent>
  </w:sdt>
  <w:p w14:paraId="0ABE2D60">
    <w:pPr>
      <w:pStyle w:val="15"/>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5BE726">
    <w:pPr>
      <w:pStyle w:val="16"/>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204FC">
    <w:pPr>
      <w:pStyle w:val="16"/>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7A092C">
    <w:pPr>
      <w:pStyle w:val="16"/>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7C77E7"/>
    <w:multiLevelType w:val="multilevel"/>
    <w:tmpl w:val="027C77E7"/>
    <w:lvl w:ilvl="0" w:tentative="0">
      <w:start w:val="1"/>
      <w:numFmt w:val="chineseCountingThousand"/>
      <w:suff w:val="space"/>
      <w:lvlText w:val="第%1章"/>
      <w:lvlJc w:val="left"/>
      <w:pPr>
        <w:ind w:left="0" w:firstLine="0"/>
      </w:pPr>
      <w:rPr>
        <w:rFonts w:hint="default" w:ascii="Times New Roman" w:hAnsi="Times New Roman" w:eastAsia="宋体"/>
        <w:b/>
        <w:i w:val="0"/>
        <w:sz w:val="30"/>
      </w:rPr>
    </w:lvl>
    <w:lvl w:ilvl="1" w:tentative="0">
      <w:start w:val="1"/>
      <w:numFmt w:val="decimal"/>
      <w:lvlRestart w:val="0"/>
      <w:isLgl/>
      <w:suff w:val="space"/>
      <w:lvlText w:val="%1.%2"/>
      <w:lvlJc w:val="left"/>
      <w:pPr>
        <w:ind w:left="0" w:firstLine="0"/>
      </w:pPr>
      <w:rPr>
        <w:rFonts w:hint="default" w:ascii="Times New Roman" w:hAnsi="Times New Roman" w:eastAsia="宋体"/>
        <w:b/>
        <w:i w:val="0"/>
        <w:sz w:val="24"/>
      </w:rPr>
    </w:lvl>
    <w:lvl w:ilvl="2" w:tentative="0">
      <w:start w:val="1"/>
      <w:numFmt w:val="decimal"/>
      <w:isLgl/>
      <w:suff w:val="space"/>
      <w:lvlText w:val="%1.%2.%3"/>
      <w:lvlJc w:val="left"/>
      <w:pPr>
        <w:ind w:left="0" w:firstLine="0"/>
      </w:pPr>
      <w:rPr>
        <w:rFonts w:hint="default" w:ascii="Times New Roman" w:hAnsi="Times New Roman" w:eastAsia="宋体"/>
        <w:b/>
        <w:i w:val="0"/>
        <w:sz w:val="24"/>
      </w:rPr>
    </w:lvl>
    <w:lvl w:ilvl="3" w:tentative="0">
      <w:start w:val="1"/>
      <w:numFmt w:val="none"/>
      <w:pStyle w:val="5"/>
      <w:suff w:val="nothing"/>
      <w:lvlText w:val=""/>
      <w:lvlJc w:val="left"/>
      <w:pPr>
        <w:ind w:left="0" w:firstLine="0"/>
      </w:pPr>
      <w:rPr>
        <w:rFonts w:hint="eastAsia"/>
      </w:rPr>
    </w:lvl>
    <w:lvl w:ilvl="4" w:tentative="0">
      <w:start w:val="1"/>
      <w:numFmt w:val="none"/>
      <w:pStyle w:val="6"/>
      <w:suff w:val="nothing"/>
      <w:lvlText w:val=""/>
      <w:lvlJc w:val="left"/>
      <w:pPr>
        <w:ind w:left="0" w:firstLine="0"/>
      </w:pPr>
      <w:rPr>
        <w:rFonts w:hint="eastAsia"/>
      </w:rPr>
    </w:lvl>
    <w:lvl w:ilvl="5" w:tentative="0">
      <w:start w:val="1"/>
      <w:numFmt w:val="none"/>
      <w:pStyle w:val="7"/>
      <w:suff w:val="nothing"/>
      <w:lvlText w:val=""/>
      <w:lvlJc w:val="left"/>
      <w:pPr>
        <w:ind w:left="0" w:firstLine="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1">
    <w:nsid w:val="1280628B"/>
    <w:multiLevelType w:val="multilevel"/>
    <w:tmpl w:val="1280628B"/>
    <w:lvl w:ilvl="0" w:tentative="0">
      <w:start w:val="1"/>
      <w:numFmt w:val="decimal"/>
      <w:pStyle w:val="59"/>
      <w:lvlText w:val="[%1]"/>
      <w:lvlJc w:val="left"/>
      <w:pPr>
        <w:ind w:left="440" w:hanging="440"/>
      </w:pPr>
      <w:rPr>
        <w:rFonts w:hint="default" w:ascii="Times New Roman" w:hAnsi="Times New Roman" w:eastAsia="宋体"/>
        <w:color w:val="auto"/>
        <w:sz w:val="21"/>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4EF2B7F2"/>
    <w:multiLevelType w:val="multilevel"/>
    <w:tmpl w:val="4EF2B7F2"/>
    <w:lvl w:ilvl="0" w:tentative="0">
      <w:start w:val="1"/>
      <w:numFmt w:val="decimal"/>
      <w:pStyle w:val="55"/>
      <w:suff w:val="space"/>
      <w:lvlText w:val="%1."/>
      <w:lvlJc w:val="left"/>
      <w:pPr>
        <w:tabs>
          <w:tab w:val="left" w:pos="0"/>
        </w:tabs>
        <w:ind w:left="0" w:firstLine="0"/>
      </w:pPr>
      <w:rPr>
        <w:rFonts w:hint="default"/>
        <w:sz w:val="32"/>
        <w:szCs w:val="32"/>
      </w:rPr>
    </w:lvl>
    <w:lvl w:ilvl="1" w:tentative="0">
      <w:start w:val="1"/>
      <w:numFmt w:val="decimal"/>
      <w:pStyle w:val="56"/>
      <w:suff w:val="space"/>
      <w:lvlText w:val="%1.%2."/>
      <w:lvlJc w:val="left"/>
      <w:pPr>
        <w:tabs>
          <w:tab w:val="left" w:pos="0"/>
        </w:tabs>
        <w:ind w:left="0" w:firstLine="0"/>
      </w:pPr>
      <w:rPr>
        <w:rFonts w:hint="default"/>
      </w:rPr>
    </w:lvl>
    <w:lvl w:ilvl="2" w:tentative="0">
      <w:start w:val="1"/>
      <w:numFmt w:val="decimal"/>
      <w:pStyle w:val="57"/>
      <w:suff w:val="space"/>
      <w:lvlText w:val="%1.%2.%3."/>
      <w:lvlJc w:val="left"/>
      <w:pPr>
        <w:tabs>
          <w:tab w:val="left" w:pos="420"/>
        </w:tabs>
        <w:ind w:left="0" w:firstLine="0"/>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5EB21D46"/>
    <w:multiLevelType w:val="multilevel"/>
    <w:tmpl w:val="5EB21D46"/>
    <w:lvl w:ilvl="0" w:tentative="0">
      <w:start w:val="1"/>
      <w:numFmt w:val="chineseCountingThousand"/>
      <w:pStyle w:val="46"/>
      <w:suff w:val="space"/>
      <w:lvlText w:val="第%1章"/>
      <w:lvlJc w:val="left"/>
      <w:pPr>
        <w:ind w:left="0" w:firstLine="0"/>
      </w:pPr>
      <w:rPr>
        <w:rFonts w:hint="default" w:ascii="黑体" w:hAnsi="黑体" w:eastAsia="黑体"/>
        <w:b/>
        <w:i w:val="0"/>
        <w:sz w:val="32"/>
        <w:szCs w:val="32"/>
      </w:rPr>
    </w:lvl>
    <w:lvl w:ilvl="1" w:tentative="0">
      <w:start w:val="1"/>
      <w:numFmt w:val="decimal"/>
      <w:pStyle w:val="47"/>
      <w:isLgl/>
      <w:suff w:val="space"/>
      <w:lvlText w:val="%1.%2"/>
      <w:lvlJc w:val="left"/>
      <w:pPr>
        <w:ind w:left="0" w:firstLine="0"/>
      </w:pPr>
      <w:rPr>
        <w:rFonts w:hint="default" w:ascii="Times New Roman" w:hAnsi="Times New Roman" w:eastAsia="宋体"/>
        <w:b/>
        <w:i w:val="0"/>
        <w:sz w:val="28"/>
        <w:szCs w:val="28"/>
      </w:rPr>
    </w:lvl>
    <w:lvl w:ilvl="2" w:tentative="0">
      <w:start w:val="1"/>
      <w:numFmt w:val="decimal"/>
      <w:pStyle w:val="48"/>
      <w:isLgl/>
      <w:suff w:val="space"/>
      <w:lvlText w:val="%1.%2.%3"/>
      <w:lvlJc w:val="left"/>
      <w:pPr>
        <w:ind w:left="0" w:firstLine="0"/>
      </w:pPr>
      <w:rPr>
        <w:rFonts w:hint="default" w:ascii="Times New Roman" w:hAnsi="Times New Roman" w:eastAsia="宋体"/>
        <w:b/>
        <w:i w:val="0"/>
        <w:sz w:val="24"/>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庄浪金果">
    <w15:presenceInfo w15:providerId="WPS Office" w15:userId="263212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trackRevisions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88C"/>
    <w:rsid w:val="000236B8"/>
    <w:rsid w:val="000369A9"/>
    <w:rsid w:val="00040ED5"/>
    <w:rsid w:val="000441AC"/>
    <w:rsid w:val="00054273"/>
    <w:rsid w:val="0005479F"/>
    <w:rsid w:val="000617B5"/>
    <w:rsid w:val="00077B43"/>
    <w:rsid w:val="000A7ECD"/>
    <w:rsid w:val="000C71AC"/>
    <w:rsid w:val="000D5060"/>
    <w:rsid w:val="000D694E"/>
    <w:rsid w:val="000E0C9D"/>
    <w:rsid w:val="000F03C5"/>
    <w:rsid w:val="00110017"/>
    <w:rsid w:val="001159F0"/>
    <w:rsid w:val="00115C56"/>
    <w:rsid w:val="001239A7"/>
    <w:rsid w:val="00140092"/>
    <w:rsid w:val="001800A7"/>
    <w:rsid w:val="00185017"/>
    <w:rsid w:val="001A1795"/>
    <w:rsid w:val="001B4A60"/>
    <w:rsid w:val="001B4CAB"/>
    <w:rsid w:val="001E685E"/>
    <w:rsid w:val="001F40AA"/>
    <w:rsid w:val="001F4E53"/>
    <w:rsid w:val="00206EC4"/>
    <w:rsid w:val="00207459"/>
    <w:rsid w:val="00216A21"/>
    <w:rsid w:val="00230F19"/>
    <w:rsid w:val="002310C6"/>
    <w:rsid w:val="002314D6"/>
    <w:rsid w:val="00232076"/>
    <w:rsid w:val="00237672"/>
    <w:rsid w:val="00294DEF"/>
    <w:rsid w:val="002B70E9"/>
    <w:rsid w:val="002C7136"/>
    <w:rsid w:val="002D2B80"/>
    <w:rsid w:val="002D45F4"/>
    <w:rsid w:val="002E0A30"/>
    <w:rsid w:val="0032459A"/>
    <w:rsid w:val="00340012"/>
    <w:rsid w:val="00353AEA"/>
    <w:rsid w:val="0039551E"/>
    <w:rsid w:val="003B02DA"/>
    <w:rsid w:val="003B6931"/>
    <w:rsid w:val="003C5FD9"/>
    <w:rsid w:val="003D113D"/>
    <w:rsid w:val="003D3EA8"/>
    <w:rsid w:val="003F505B"/>
    <w:rsid w:val="00410245"/>
    <w:rsid w:val="00437F40"/>
    <w:rsid w:val="00443A20"/>
    <w:rsid w:val="00443BE6"/>
    <w:rsid w:val="00446273"/>
    <w:rsid w:val="004570D1"/>
    <w:rsid w:val="0046334E"/>
    <w:rsid w:val="00472165"/>
    <w:rsid w:val="004801B6"/>
    <w:rsid w:val="00484834"/>
    <w:rsid w:val="0049236F"/>
    <w:rsid w:val="00493421"/>
    <w:rsid w:val="004B617F"/>
    <w:rsid w:val="004E512A"/>
    <w:rsid w:val="004F6312"/>
    <w:rsid w:val="00507289"/>
    <w:rsid w:val="00516B2D"/>
    <w:rsid w:val="00521D21"/>
    <w:rsid w:val="0053471A"/>
    <w:rsid w:val="0054008A"/>
    <w:rsid w:val="005448E0"/>
    <w:rsid w:val="005537E1"/>
    <w:rsid w:val="005627AD"/>
    <w:rsid w:val="00566D73"/>
    <w:rsid w:val="00567CB0"/>
    <w:rsid w:val="00567FC4"/>
    <w:rsid w:val="00574E56"/>
    <w:rsid w:val="00577C0A"/>
    <w:rsid w:val="0058193A"/>
    <w:rsid w:val="00594747"/>
    <w:rsid w:val="005B1F0F"/>
    <w:rsid w:val="005B227C"/>
    <w:rsid w:val="005B66E6"/>
    <w:rsid w:val="005D02FF"/>
    <w:rsid w:val="005E0112"/>
    <w:rsid w:val="005E568E"/>
    <w:rsid w:val="005E7F6B"/>
    <w:rsid w:val="005F3F80"/>
    <w:rsid w:val="005F6CF6"/>
    <w:rsid w:val="00665138"/>
    <w:rsid w:val="00666264"/>
    <w:rsid w:val="00671D52"/>
    <w:rsid w:val="006B1144"/>
    <w:rsid w:val="006B1467"/>
    <w:rsid w:val="006E5845"/>
    <w:rsid w:val="006F3C5B"/>
    <w:rsid w:val="007025CB"/>
    <w:rsid w:val="0071149E"/>
    <w:rsid w:val="00724010"/>
    <w:rsid w:val="00741741"/>
    <w:rsid w:val="007438DE"/>
    <w:rsid w:val="00761211"/>
    <w:rsid w:val="0078549D"/>
    <w:rsid w:val="0079650E"/>
    <w:rsid w:val="007A258B"/>
    <w:rsid w:val="007B66C6"/>
    <w:rsid w:val="007D0E44"/>
    <w:rsid w:val="007F1A0C"/>
    <w:rsid w:val="0081175D"/>
    <w:rsid w:val="008120E2"/>
    <w:rsid w:val="0082342B"/>
    <w:rsid w:val="0083088C"/>
    <w:rsid w:val="008317BA"/>
    <w:rsid w:val="00833556"/>
    <w:rsid w:val="00846350"/>
    <w:rsid w:val="00856546"/>
    <w:rsid w:val="00874787"/>
    <w:rsid w:val="00874DE6"/>
    <w:rsid w:val="00882648"/>
    <w:rsid w:val="00883E03"/>
    <w:rsid w:val="00885CCF"/>
    <w:rsid w:val="00890F46"/>
    <w:rsid w:val="00895A99"/>
    <w:rsid w:val="008A26BA"/>
    <w:rsid w:val="008A5FB3"/>
    <w:rsid w:val="008A75E1"/>
    <w:rsid w:val="008B2EC9"/>
    <w:rsid w:val="008B374E"/>
    <w:rsid w:val="008B6720"/>
    <w:rsid w:val="008B6BB4"/>
    <w:rsid w:val="008C0593"/>
    <w:rsid w:val="008C42B4"/>
    <w:rsid w:val="008E5937"/>
    <w:rsid w:val="008E6025"/>
    <w:rsid w:val="008E73B7"/>
    <w:rsid w:val="008F06B9"/>
    <w:rsid w:val="00905076"/>
    <w:rsid w:val="0090672C"/>
    <w:rsid w:val="00932D1C"/>
    <w:rsid w:val="00945D39"/>
    <w:rsid w:val="00946DFC"/>
    <w:rsid w:val="00976638"/>
    <w:rsid w:val="00981B56"/>
    <w:rsid w:val="009A0E8C"/>
    <w:rsid w:val="009A41A3"/>
    <w:rsid w:val="009B79BE"/>
    <w:rsid w:val="009C6338"/>
    <w:rsid w:val="009C6E5B"/>
    <w:rsid w:val="009C7898"/>
    <w:rsid w:val="009F14EC"/>
    <w:rsid w:val="009F7A66"/>
    <w:rsid w:val="00A051DF"/>
    <w:rsid w:val="00A16BEC"/>
    <w:rsid w:val="00A23FC1"/>
    <w:rsid w:val="00A34121"/>
    <w:rsid w:val="00A34C8A"/>
    <w:rsid w:val="00A43A0C"/>
    <w:rsid w:val="00A55918"/>
    <w:rsid w:val="00A63210"/>
    <w:rsid w:val="00A71100"/>
    <w:rsid w:val="00A75ADB"/>
    <w:rsid w:val="00A760B7"/>
    <w:rsid w:val="00A86543"/>
    <w:rsid w:val="00AA0BE4"/>
    <w:rsid w:val="00AC30C8"/>
    <w:rsid w:val="00AD1128"/>
    <w:rsid w:val="00AE166E"/>
    <w:rsid w:val="00AE411E"/>
    <w:rsid w:val="00AF2F16"/>
    <w:rsid w:val="00AF4F2A"/>
    <w:rsid w:val="00B06464"/>
    <w:rsid w:val="00B1143A"/>
    <w:rsid w:val="00B12E6A"/>
    <w:rsid w:val="00B237B3"/>
    <w:rsid w:val="00B677DA"/>
    <w:rsid w:val="00B75E23"/>
    <w:rsid w:val="00B91900"/>
    <w:rsid w:val="00BA415E"/>
    <w:rsid w:val="00BD58B4"/>
    <w:rsid w:val="00BF5242"/>
    <w:rsid w:val="00BF679B"/>
    <w:rsid w:val="00C251D7"/>
    <w:rsid w:val="00C324D7"/>
    <w:rsid w:val="00C40789"/>
    <w:rsid w:val="00C42D0D"/>
    <w:rsid w:val="00C438D2"/>
    <w:rsid w:val="00C8149D"/>
    <w:rsid w:val="00C82150"/>
    <w:rsid w:val="00C93C70"/>
    <w:rsid w:val="00CC72B1"/>
    <w:rsid w:val="00CF4275"/>
    <w:rsid w:val="00CF4D4C"/>
    <w:rsid w:val="00D25BAA"/>
    <w:rsid w:val="00D30DFC"/>
    <w:rsid w:val="00D31A7D"/>
    <w:rsid w:val="00D41CDA"/>
    <w:rsid w:val="00D8082A"/>
    <w:rsid w:val="00D93AAF"/>
    <w:rsid w:val="00DC37A6"/>
    <w:rsid w:val="00DF1F55"/>
    <w:rsid w:val="00E15F11"/>
    <w:rsid w:val="00E24957"/>
    <w:rsid w:val="00E7171D"/>
    <w:rsid w:val="00E962F5"/>
    <w:rsid w:val="00EA1A95"/>
    <w:rsid w:val="00EA3DFD"/>
    <w:rsid w:val="00EC7A0A"/>
    <w:rsid w:val="00ED2812"/>
    <w:rsid w:val="00ED39CA"/>
    <w:rsid w:val="00ED3BD2"/>
    <w:rsid w:val="00ED497D"/>
    <w:rsid w:val="00EF4EBD"/>
    <w:rsid w:val="00EF5CA5"/>
    <w:rsid w:val="00F00084"/>
    <w:rsid w:val="00F11890"/>
    <w:rsid w:val="00F13F24"/>
    <w:rsid w:val="00F17BE4"/>
    <w:rsid w:val="00F2165B"/>
    <w:rsid w:val="00F24D36"/>
    <w:rsid w:val="00F3729E"/>
    <w:rsid w:val="00F51009"/>
    <w:rsid w:val="00F53E4F"/>
    <w:rsid w:val="00F92D64"/>
    <w:rsid w:val="00FA165E"/>
    <w:rsid w:val="00FB2F78"/>
    <w:rsid w:val="00FC31CD"/>
    <w:rsid w:val="00FD7788"/>
    <w:rsid w:val="00FE2F73"/>
    <w:rsid w:val="00FE77ED"/>
    <w:rsid w:val="03F4693C"/>
    <w:rsid w:val="5A7C11A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6"/>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7"/>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8"/>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9"/>
    <w:semiHidden/>
    <w:unhideWhenUsed/>
    <w:qFormat/>
    <w:uiPriority w:val="9"/>
    <w:pPr>
      <w:keepNext/>
      <w:keepLines/>
      <w:numPr>
        <w:ilvl w:val="3"/>
        <w:numId w:val="1"/>
      </w:numPr>
      <w:spacing w:before="80" w:after="40"/>
      <w:outlineLvl w:val="3"/>
    </w:pPr>
    <w:rPr>
      <w:rFonts w:cstheme="majorBidi"/>
      <w:color w:val="104862" w:themeColor="accent1" w:themeShade="BF"/>
      <w:sz w:val="28"/>
      <w:szCs w:val="28"/>
    </w:rPr>
  </w:style>
  <w:style w:type="paragraph" w:styleId="6">
    <w:name w:val="heading 5"/>
    <w:basedOn w:val="1"/>
    <w:next w:val="1"/>
    <w:link w:val="30"/>
    <w:semiHidden/>
    <w:unhideWhenUsed/>
    <w:qFormat/>
    <w:uiPriority w:val="9"/>
    <w:pPr>
      <w:keepNext/>
      <w:keepLines/>
      <w:numPr>
        <w:ilvl w:val="4"/>
        <w:numId w:val="1"/>
      </w:numPr>
      <w:spacing w:before="80" w:after="40"/>
      <w:outlineLvl w:val="4"/>
    </w:pPr>
    <w:rPr>
      <w:rFonts w:cstheme="majorBidi"/>
      <w:color w:val="104862" w:themeColor="accent1" w:themeShade="BF"/>
      <w:sz w:val="24"/>
    </w:rPr>
  </w:style>
  <w:style w:type="paragraph" w:styleId="7">
    <w:name w:val="heading 6"/>
    <w:basedOn w:val="1"/>
    <w:next w:val="1"/>
    <w:link w:val="31"/>
    <w:semiHidden/>
    <w:unhideWhenUsed/>
    <w:qFormat/>
    <w:uiPriority w:val="9"/>
    <w:pPr>
      <w:keepNext/>
      <w:keepLines/>
      <w:numPr>
        <w:ilvl w:val="5"/>
        <w:numId w:val="1"/>
      </w:numPr>
      <w:spacing w:before="40"/>
      <w:outlineLvl w:val="5"/>
    </w:pPr>
    <w:rPr>
      <w:rFonts w:cstheme="majorBidi"/>
      <w:b/>
      <w:bCs/>
      <w:color w:val="104862" w:themeColor="accent1" w:themeShade="BF"/>
      <w:szCs w:val="22"/>
    </w:rPr>
  </w:style>
  <w:style w:type="paragraph" w:styleId="8">
    <w:name w:val="heading 7"/>
    <w:basedOn w:val="1"/>
    <w:next w:val="1"/>
    <w:link w:val="32"/>
    <w:semiHidden/>
    <w:unhideWhenUsed/>
    <w:qFormat/>
    <w:uiPriority w:val="9"/>
    <w:pPr>
      <w:keepNext/>
      <w:keepLines/>
      <w:numPr>
        <w:ilvl w:val="6"/>
        <w:numId w:val="1"/>
      </w:numPr>
      <w:spacing w:before="40"/>
      <w:outlineLvl w:val="6"/>
    </w:pPr>
    <w:rPr>
      <w:rFonts w:cstheme="majorBidi"/>
      <w:b/>
      <w:bCs/>
      <w:color w:val="595959" w:themeColor="text1" w:themeTint="A6"/>
      <w:szCs w:val="22"/>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numPr>
        <w:ilvl w:val="7"/>
        <w:numId w:val="1"/>
      </w:numPr>
      <w:outlineLvl w:val="7"/>
    </w:pPr>
    <w:rPr>
      <w:rFonts w:cstheme="majorBidi"/>
      <w:color w:val="595959" w:themeColor="text1" w:themeTint="A6"/>
      <w:szCs w:val="22"/>
      <w14:textFill>
        <w14:solidFill>
          <w14:schemeClr w14:val="tx1">
            <w14:lumMod w14:val="65000"/>
            <w14:lumOff w14:val="35000"/>
          </w14:schemeClr>
        </w14:solidFill>
      </w14:textFill>
    </w:rPr>
  </w:style>
  <w:style w:type="paragraph" w:styleId="10">
    <w:name w:val="heading 9"/>
    <w:basedOn w:val="1"/>
    <w:next w:val="1"/>
    <w:link w:val="34"/>
    <w:semiHidden/>
    <w:unhideWhenUsed/>
    <w:qFormat/>
    <w:uiPriority w:val="9"/>
    <w:pPr>
      <w:keepNext/>
      <w:keepLines/>
      <w:numPr>
        <w:ilvl w:val="8"/>
        <w:numId w:val="1"/>
      </w:numPr>
      <w:outlineLvl w:val="8"/>
    </w:pPr>
    <w:rPr>
      <w:rFonts w:eastAsiaTheme="majorEastAsia" w:cstheme="majorBidi"/>
      <w:color w:val="595959" w:themeColor="text1" w:themeTint="A6"/>
      <w:szCs w:val="22"/>
      <w14:textFill>
        <w14:solidFill>
          <w14:schemeClr w14:val="tx1">
            <w14:lumMod w14:val="65000"/>
            <w14:lumOff w14:val="35000"/>
          </w14:schemeClr>
        </w14:solidFill>
      </w14:textFill>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annotation text"/>
    <w:basedOn w:val="1"/>
    <w:semiHidden/>
    <w:unhideWhenUsed/>
    <w:uiPriority w:val="99"/>
    <w:pPr>
      <w:jc w:val="left"/>
    </w:pPr>
  </w:style>
  <w:style w:type="paragraph" w:styleId="13">
    <w:name w:val="toc 3"/>
    <w:basedOn w:val="1"/>
    <w:next w:val="1"/>
    <w:autoRedefine/>
    <w:unhideWhenUsed/>
    <w:uiPriority w:val="39"/>
    <w:pPr>
      <w:ind w:left="840" w:leftChars="400"/>
    </w:pPr>
    <w:rPr>
      <w:rFonts w:ascii="Times New Roman" w:hAnsi="Times New Roman" w:eastAsia="宋体"/>
    </w:rPr>
  </w:style>
  <w:style w:type="paragraph" w:styleId="14">
    <w:name w:val="Body Text Indent 2"/>
    <w:basedOn w:val="1"/>
    <w:link w:val="60"/>
    <w:autoRedefine/>
    <w:qFormat/>
    <w:uiPriority w:val="0"/>
    <w:pPr>
      <w:spacing w:line="360" w:lineRule="auto"/>
      <w:ind w:firstLine="435"/>
    </w:pPr>
    <w:rPr>
      <w:rFonts w:ascii="Times New Roman" w:hAnsi="Times New Roman" w:eastAsia="宋体" w:cs="Times New Roman"/>
      <w:sz w:val="24"/>
      <w:szCs w:val="24"/>
    </w:rPr>
  </w:style>
  <w:style w:type="paragraph" w:styleId="15">
    <w:name w:val="footer"/>
    <w:basedOn w:val="1"/>
    <w:link w:val="45"/>
    <w:unhideWhenUsed/>
    <w:qFormat/>
    <w:uiPriority w:val="99"/>
    <w:pPr>
      <w:tabs>
        <w:tab w:val="center" w:pos="4153"/>
        <w:tab w:val="right" w:pos="8306"/>
      </w:tabs>
      <w:snapToGrid w:val="0"/>
      <w:jc w:val="left"/>
    </w:pPr>
    <w:rPr>
      <w:sz w:val="18"/>
      <w:szCs w:val="18"/>
    </w:rPr>
  </w:style>
  <w:style w:type="paragraph" w:styleId="16">
    <w:name w:val="header"/>
    <w:basedOn w:val="1"/>
    <w:link w:val="44"/>
    <w:unhideWhenUsed/>
    <w:uiPriority w:val="99"/>
    <w:pPr>
      <w:tabs>
        <w:tab w:val="center" w:pos="4153"/>
        <w:tab w:val="right" w:pos="8306"/>
      </w:tabs>
      <w:snapToGrid w:val="0"/>
      <w:jc w:val="center"/>
    </w:pPr>
    <w:rPr>
      <w:sz w:val="18"/>
      <w:szCs w:val="18"/>
    </w:rPr>
  </w:style>
  <w:style w:type="paragraph" w:styleId="17">
    <w:name w:val="toc 1"/>
    <w:basedOn w:val="1"/>
    <w:next w:val="1"/>
    <w:autoRedefine/>
    <w:unhideWhenUsed/>
    <w:uiPriority w:val="39"/>
    <w:rPr>
      <w:rFonts w:ascii="Times New Roman" w:hAnsi="Times New Roman" w:eastAsia="宋体"/>
      <w:b/>
      <w:color w:val="000000" w:themeColor="text1"/>
      <w14:textFill>
        <w14:solidFill>
          <w14:schemeClr w14:val="tx1"/>
        </w14:solidFill>
      </w14:textFill>
    </w:rPr>
  </w:style>
  <w:style w:type="paragraph" w:styleId="18">
    <w:name w:val="Subtitle"/>
    <w:basedOn w:val="1"/>
    <w:next w:val="1"/>
    <w:link w:val="36"/>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tabs>
        <w:tab w:val="right" w:leader="dot" w:pos="8296"/>
      </w:tabs>
      <w:spacing w:line="300" w:lineRule="auto"/>
      <w:ind w:left="420" w:leftChars="200"/>
    </w:pPr>
    <w:rPr>
      <w:rFonts w:ascii="Times New Roman" w:hAnsi="Times New Roman" w:eastAsia="宋体"/>
    </w:rPr>
  </w:style>
  <w:style w:type="paragraph" w:styleId="20">
    <w:name w:val="Title"/>
    <w:basedOn w:val="1"/>
    <w:next w:val="1"/>
    <w:link w:val="35"/>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2">
    <w:name w:val="Table Grid"/>
    <w:basedOn w:val="21"/>
    <w:autoRedefine/>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page number"/>
    <w:basedOn w:val="23"/>
    <w:autoRedefine/>
    <w:qFormat/>
    <w:uiPriority w:val="0"/>
  </w:style>
  <w:style w:type="character" w:styleId="25">
    <w:name w:val="Hyperlink"/>
    <w:basedOn w:val="23"/>
    <w:unhideWhenUsed/>
    <w:uiPriority w:val="99"/>
    <w:rPr>
      <w:color w:val="467886" w:themeColor="hyperlink"/>
      <w:u w:val="single"/>
      <w14:textFill>
        <w14:solidFill>
          <w14:schemeClr w14:val="hlink"/>
        </w14:solidFill>
      </w14:textFill>
    </w:rPr>
  </w:style>
  <w:style w:type="character" w:customStyle="1" w:styleId="26">
    <w:name w:val="标题 1 字符"/>
    <w:basedOn w:val="23"/>
    <w:link w:val="2"/>
    <w:uiPriority w:val="9"/>
    <w:rPr>
      <w:rFonts w:asciiTheme="majorHAnsi" w:hAnsiTheme="majorHAnsi" w:eastAsiaTheme="majorEastAsia" w:cstheme="majorBidi"/>
      <w:color w:val="104862" w:themeColor="accent1" w:themeShade="BF"/>
      <w:sz w:val="48"/>
      <w:szCs w:val="48"/>
    </w:rPr>
  </w:style>
  <w:style w:type="character" w:customStyle="1" w:styleId="27">
    <w:name w:val="标题 2 字符"/>
    <w:basedOn w:val="23"/>
    <w:link w:val="3"/>
    <w:semiHidden/>
    <w:uiPriority w:val="9"/>
    <w:rPr>
      <w:rFonts w:asciiTheme="majorHAnsi" w:hAnsiTheme="majorHAnsi" w:eastAsiaTheme="majorEastAsia" w:cstheme="majorBidi"/>
      <w:color w:val="104862" w:themeColor="accent1" w:themeShade="BF"/>
      <w:sz w:val="40"/>
      <w:szCs w:val="40"/>
    </w:rPr>
  </w:style>
  <w:style w:type="character" w:customStyle="1" w:styleId="28">
    <w:name w:val="标题 3 字符"/>
    <w:basedOn w:val="23"/>
    <w:link w:val="4"/>
    <w:semiHidden/>
    <w:uiPriority w:val="9"/>
    <w:rPr>
      <w:rFonts w:asciiTheme="majorHAnsi" w:hAnsiTheme="majorHAnsi" w:eastAsiaTheme="majorEastAsia" w:cstheme="majorBidi"/>
      <w:color w:val="104862" w:themeColor="accent1" w:themeShade="BF"/>
      <w:sz w:val="32"/>
      <w:szCs w:val="32"/>
    </w:rPr>
  </w:style>
  <w:style w:type="character" w:customStyle="1" w:styleId="29">
    <w:name w:val="标题 4 字符"/>
    <w:basedOn w:val="23"/>
    <w:link w:val="5"/>
    <w:semiHidden/>
    <w:uiPriority w:val="9"/>
    <w:rPr>
      <w:rFonts w:cstheme="majorBidi"/>
      <w:color w:val="104862" w:themeColor="accent1" w:themeShade="BF"/>
      <w:sz w:val="28"/>
      <w:szCs w:val="28"/>
    </w:rPr>
  </w:style>
  <w:style w:type="character" w:customStyle="1" w:styleId="30">
    <w:name w:val="标题 5 字符"/>
    <w:basedOn w:val="23"/>
    <w:link w:val="6"/>
    <w:semiHidden/>
    <w:uiPriority w:val="9"/>
    <w:rPr>
      <w:rFonts w:cstheme="majorBidi"/>
      <w:color w:val="104862" w:themeColor="accent1" w:themeShade="BF"/>
      <w:sz w:val="24"/>
      <w:szCs w:val="24"/>
    </w:rPr>
  </w:style>
  <w:style w:type="character" w:customStyle="1" w:styleId="31">
    <w:name w:val="标题 6 字符"/>
    <w:basedOn w:val="23"/>
    <w:link w:val="7"/>
    <w:semiHidden/>
    <w:uiPriority w:val="9"/>
    <w:rPr>
      <w:rFonts w:cstheme="majorBidi"/>
      <w:b/>
      <w:bCs/>
      <w:color w:val="104862" w:themeColor="accent1" w:themeShade="BF"/>
    </w:rPr>
  </w:style>
  <w:style w:type="character" w:customStyle="1" w:styleId="32">
    <w:name w:val="标题 7 字符"/>
    <w:basedOn w:val="23"/>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3">
    <w:name w:val="标题 8 字符"/>
    <w:basedOn w:val="23"/>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4">
    <w:name w:val="标题 9 字符"/>
    <w:basedOn w:val="23"/>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5">
    <w:name w:val="标题 字符"/>
    <w:basedOn w:val="23"/>
    <w:link w:val="20"/>
    <w:uiPriority w:val="10"/>
    <w:rPr>
      <w:rFonts w:asciiTheme="majorHAnsi" w:hAnsiTheme="majorHAnsi" w:eastAsiaTheme="majorEastAsia" w:cstheme="majorBidi"/>
      <w:spacing w:val="-10"/>
      <w:kern w:val="28"/>
      <w:sz w:val="56"/>
      <w:szCs w:val="56"/>
    </w:rPr>
  </w:style>
  <w:style w:type="character" w:customStyle="1" w:styleId="36">
    <w:name w:val="副标题 字符"/>
    <w:basedOn w:val="23"/>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after="160"/>
      <w:jc w:val="center"/>
    </w:pPr>
    <w:rPr>
      <w:i/>
      <w:iCs/>
      <w:color w:val="404040" w:themeColor="text1" w:themeTint="BF"/>
      <w:szCs w:val="22"/>
      <w14:textFill>
        <w14:solidFill>
          <w14:schemeClr w14:val="tx1">
            <w14:lumMod w14:val="75000"/>
            <w14:lumOff w14:val="25000"/>
          </w14:schemeClr>
        </w14:solidFill>
      </w14:textFill>
    </w:rPr>
  </w:style>
  <w:style w:type="character" w:customStyle="1" w:styleId="38">
    <w:name w:val="引用 字符"/>
    <w:basedOn w:val="23"/>
    <w:link w:val="37"/>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720"/>
      <w:contextualSpacing/>
    </w:pPr>
    <w:rPr>
      <w:szCs w:val="22"/>
    </w:rPr>
  </w:style>
  <w:style w:type="character" w:customStyle="1" w:styleId="40">
    <w:name w:val="Intense Emphasis"/>
    <w:basedOn w:val="23"/>
    <w:qFormat/>
    <w:uiPriority w:val="21"/>
    <w:rPr>
      <w:i/>
      <w:iCs/>
      <w:color w:val="104862" w:themeColor="accent1" w:themeShade="BF"/>
    </w:rPr>
  </w:style>
  <w:style w:type="paragraph" w:styleId="41">
    <w:name w:val="Intense Quote"/>
    <w:basedOn w:val="1"/>
    <w:next w:val="1"/>
    <w:link w:val="4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szCs w:val="22"/>
    </w:rPr>
  </w:style>
  <w:style w:type="character" w:customStyle="1" w:styleId="42">
    <w:name w:val="明显引用 字符"/>
    <w:basedOn w:val="23"/>
    <w:link w:val="41"/>
    <w:uiPriority w:val="30"/>
    <w:rPr>
      <w:i/>
      <w:iCs/>
      <w:color w:val="104862" w:themeColor="accent1" w:themeShade="BF"/>
    </w:rPr>
  </w:style>
  <w:style w:type="character" w:customStyle="1" w:styleId="43">
    <w:name w:val="Intense Reference"/>
    <w:basedOn w:val="23"/>
    <w:qFormat/>
    <w:uiPriority w:val="32"/>
    <w:rPr>
      <w:b/>
      <w:bCs/>
      <w:smallCaps/>
      <w:color w:val="104862" w:themeColor="accent1" w:themeShade="BF"/>
      <w:spacing w:val="5"/>
    </w:rPr>
  </w:style>
  <w:style w:type="character" w:customStyle="1" w:styleId="44">
    <w:name w:val="页眉 字符"/>
    <w:basedOn w:val="23"/>
    <w:link w:val="16"/>
    <w:uiPriority w:val="99"/>
    <w:rPr>
      <w:sz w:val="18"/>
      <w:szCs w:val="18"/>
    </w:rPr>
  </w:style>
  <w:style w:type="character" w:customStyle="1" w:styleId="45">
    <w:name w:val="页脚 字符"/>
    <w:basedOn w:val="23"/>
    <w:link w:val="15"/>
    <w:qFormat/>
    <w:uiPriority w:val="99"/>
    <w:rPr>
      <w:sz w:val="18"/>
      <w:szCs w:val="18"/>
    </w:rPr>
  </w:style>
  <w:style w:type="paragraph" w:customStyle="1" w:styleId="46">
    <w:name w:val="毕业论文标题1"/>
    <w:basedOn w:val="2"/>
    <w:qFormat/>
    <w:uiPriority w:val="0"/>
    <w:pPr>
      <w:keepNext w:val="0"/>
      <w:keepLines w:val="0"/>
      <w:numPr>
        <w:ilvl w:val="0"/>
        <w:numId w:val="2"/>
      </w:numPr>
      <w:spacing w:before="0" w:after="0"/>
      <w:jc w:val="center"/>
    </w:pPr>
    <w:rPr>
      <w:rFonts w:ascii="Times New Roman" w:hAnsi="Times New Roman" w:eastAsia="黑体" w:cs="Times New Roman"/>
      <w:b/>
      <w:color w:val="000000" w:themeColor="text1"/>
      <w:sz w:val="32"/>
      <w:szCs w:val="22"/>
      <w14:textFill>
        <w14:solidFill>
          <w14:schemeClr w14:val="tx1"/>
        </w14:solidFill>
      </w14:textFill>
    </w:rPr>
  </w:style>
  <w:style w:type="paragraph" w:customStyle="1" w:styleId="47">
    <w:name w:val="毕业论文标题2"/>
    <w:basedOn w:val="3"/>
    <w:qFormat/>
    <w:uiPriority w:val="0"/>
    <w:pPr>
      <w:keepNext w:val="0"/>
      <w:keepLines w:val="0"/>
      <w:numPr>
        <w:ilvl w:val="1"/>
        <w:numId w:val="2"/>
      </w:numPr>
      <w:spacing w:before="260" w:after="260" w:line="415" w:lineRule="auto"/>
    </w:pPr>
    <w:rPr>
      <w:rFonts w:ascii="Times New Roman" w:hAnsi="Times New Roman" w:eastAsia="黑体"/>
      <w:b/>
      <w:color w:val="000000" w:themeColor="text1"/>
      <w:sz w:val="28"/>
      <w14:textFill>
        <w14:solidFill>
          <w14:schemeClr w14:val="tx1"/>
        </w14:solidFill>
      </w14:textFill>
    </w:rPr>
  </w:style>
  <w:style w:type="paragraph" w:customStyle="1" w:styleId="48">
    <w:name w:val="毕业论文标题3"/>
    <w:basedOn w:val="1"/>
    <w:qFormat/>
    <w:uiPriority w:val="0"/>
    <w:pPr>
      <w:numPr>
        <w:ilvl w:val="2"/>
        <w:numId w:val="2"/>
      </w:numPr>
      <w:spacing w:before="260" w:after="260" w:line="415" w:lineRule="auto"/>
      <w:outlineLvl w:val="2"/>
    </w:pPr>
    <w:rPr>
      <w:rFonts w:ascii="Times New Roman" w:hAnsi="Times New Roman" w:eastAsia="宋体"/>
      <w:b/>
      <w:color w:val="000000" w:themeColor="text1"/>
      <w:sz w:val="24"/>
      <w14:textFill>
        <w14:solidFill>
          <w14:schemeClr w14:val="tx1"/>
        </w14:solidFill>
      </w14:textFill>
    </w:rPr>
  </w:style>
  <w:style w:type="paragraph" w:customStyle="1" w:styleId="49">
    <w:name w:val="毕业论文正文"/>
    <w:basedOn w:val="1"/>
    <w:qFormat/>
    <w:uiPriority w:val="0"/>
    <w:pPr>
      <w:spacing w:line="400" w:lineRule="exact"/>
      <w:ind w:firstLine="200" w:firstLineChars="200"/>
    </w:pPr>
    <w:rPr>
      <w:rFonts w:ascii="Times New Roman" w:hAnsi="Times New Roman" w:eastAsia="宋体"/>
      <w:color w:val="000000" w:themeColor="text1"/>
      <w:sz w:val="24"/>
      <w14:textFill>
        <w14:solidFill>
          <w14:schemeClr w14:val="tx1"/>
        </w14:solidFill>
      </w14:textFill>
    </w:rPr>
  </w:style>
  <w:style w:type="paragraph" w:customStyle="1" w:styleId="50">
    <w:name w:val="毕业论文图片"/>
    <w:basedOn w:val="1"/>
    <w:qFormat/>
    <w:uiPriority w:val="0"/>
  </w:style>
  <w:style w:type="paragraph" w:customStyle="1" w:styleId="51">
    <w:name w:val="毕业论文题注"/>
    <w:basedOn w:val="50"/>
    <w:qFormat/>
    <w:uiPriority w:val="0"/>
    <w:pPr>
      <w:spacing w:line="400" w:lineRule="exact"/>
      <w:ind w:firstLine="200" w:firstLineChars="200"/>
      <w:jc w:val="center"/>
    </w:pPr>
    <w:rPr>
      <w:rFonts w:ascii="Times New Roman" w:hAnsi="Times New Roman" w:eastAsia="宋体"/>
      <w:b/>
    </w:rPr>
  </w:style>
  <w:style w:type="paragraph" w:customStyle="1" w:styleId="52">
    <w:name w:val="论文公式"/>
    <w:basedOn w:val="1"/>
    <w:next w:val="1"/>
    <w:autoRedefine/>
    <w:qFormat/>
    <w:uiPriority w:val="0"/>
    <w:pPr>
      <w:widowControl/>
      <w:tabs>
        <w:tab w:val="center" w:pos="4150"/>
        <w:tab w:val="right" w:pos="8300"/>
      </w:tabs>
      <w:spacing w:line="288" w:lineRule="auto"/>
      <w:jc w:val="center"/>
    </w:pPr>
    <w:rPr>
      <w:rFonts w:ascii="Cambria Math" w:hAnsi="Times New Roman" w:eastAsia="宋体" w:cs="Times New Roman"/>
      <w:i/>
      <w:kern w:val="0"/>
      <w:sz w:val="24"/>
      <w:szCs w:val="20"/>
    </w:rPr>
  </w:style>
  <w:style w:type="paragraph" w:customStyle="1" w:styleId="53">
    <w:name w:val="论文正文"/>
    <w:link w:val="54"/>
    <w:autoRedefine/>
    <w:qFormat/>
    <w:uiPriority w:val="0"/>
    <w:pPr>
      <w:spacing w:line="288" w:lineRule="auto"/>
      <w:ind w:firstLine="643" w:firstLineChars="200"/>
      <w:jc w:val="both"/>
    </w:pPr>
    <w:rPr>
      <w:rFonts w:ascii="Times New Roman" w:hAnsi="Times New Roman" w:eastAsia="宋体" w:cs="Times New Roman"/>
      <w:kern w:val="0"/>
      <w:sz w:val="24"/>
      <w:szCs w:val="20"/>
      <w:lang w:val="en-US" w:eastAsia="zh-CN" w:bidi="ar-SA"/>
    </w:rPr>
  </w:style>
  <w:style w:type="character" w:customStyle="1" w:styleId="54">
    <w:name w:val="论文正文 Char"/>
    <w:link w:val="53"/>
    <w:autoRedefine/>
    <w:qFormat/>
    <w:uiPriority w:val="0"/>
    <w:rPr>
      <w:rFonts w:ascii="Times New Roman" w:hAnsi="Times New Roman" w:eastAsia="宋体" w:cs="Times New Roman"/>
      <w:kern w:val="0"/>
      <w:sz w:val="24"/>
      <w:szCs w:val="20"/>
    </w:rPr>
  </w:style>
  <w:style w:type="paragraph" w:customStyle="1" w:styleId="55">
    <w:name w:val="论文标题1"/>
    <w:basedOn w:val="53"/>
    <w:next w:val="53"/>
    <w:autoRedefine/>
    <w:qFormat/>
    <w:uiPriority w:val="0"/>
    <w:pPr>
      <w:numPr>
        <w:ilvl w:val="0"/>
        <w:numId w:val="3"/>
      </w:numPr>
      <w:tabs>
        <w:tab w:val="left" w:pos="420"/>
        <w:tab w:val="clear" w:pos="0"/>
      </w:tabs>
      <w:spacing w:line="240" w:lineRule="auto"/>
      <w:ind w:firstLineChars="0"/>
      <w:outlineLvl w:val="0"/>
    </w:pPr>
    <w:rPr>
      <w:rFonts w:eastAsia="黑体"/>
      <w:b/>
      <w:sz w:val="36"/>
    </w:rPr>
  </w:style>
  <w:style w:type="paragraph" w:customStyle="1" w:styleId="56">
    <w:name w:val="论文标题2"/>
    <w:basedOn w:val="53"/>
    <w:next w:val="53"/>
    <w:autoRedefine/>
    <w:qFormat/>
    <w:uiPriority w:val="0"/>
    <w:pPr>
      <w:numPr>
        <w:ilvl w:val="1"/>
        <w:numId w:val="3"/>
      </w:numPr>
      <w:spacing w:line="240" w:lineRule="auto"/>
      <w:ind w:firstLineChars="0"/>
      <w:jc w:val="left"/>
      <w:outlineLvl w:val="1"/>
    </w:pPr>
    <w:rPr>
      <w:rFonts w:eastAsia="黑体"/>
      <w:b/>
      <w:sz w:val="32"/>
    </w:rPr>
  </w:style>
  <w:style w:type="paragraph" w:customStyle="1" w:styleId="57">
    <w:name w:val="论文标题3"/>
    <w:basedOn w:val="53"/>
    <w:next w:val="53"/>
    <w:autoRedefine/>
    <w:qFormat/>
    <w:uiPriority w:val="0"/>
    <w:pPr>
      <w:numPr>
        <w:ilvl w:val="2"/>
        <w:numId w:val="3"/>
      </w:numPr>
      <w:tabs>
        <w:tab w:val="left" w:pos="0"/>
      </w:tabs>
      <w:ind w:firstLineChars="0"/>
      <w:jc w:val="left"/>
      <w:outlineLvl w:val="2"/>
    </w:pPr>
    <w:rPr>
      <w:rFonts w:hint="eastAsia" w:eastAsia="黑体"/>
      <w:b/>
      <w:sz w:val="28"/>
    </w:rPr>
  </w:style>
  <w:style w:type="paragraph" w:customStyle="1" w:styleId="58">
    <w:name w:val="论文图片"/>
    <w:basedOn w:val="1"/>
    <w:autoRedefine/>
    <w:qFormat/>
    <w:uiPriority w:val="0"/>
    <w:pPr>
      <w:jc w:val="center"/>
    </w:pPr>
    <w:rPr>
      <w:szCs w:val="22"/>
    </w:rPr>
  </w:style>
  <w:style w:type="paragraph" w:customStyle="1" w:styleId="59">
    <w:name w:val="毕业论文引用"/>
    <w:basedOn w:val="1"/>
    <w:qFormat/>
    <w:uiPriority w:val="0"/>
    <w:pPr>
      <w:numPr>
        <w:ilvl w:val="0"/>
        <w:numId w:val="4"/>
      </w:numPr>
      <w:spacing w:line="400" w:lineRule="exact"/>
      <w:ind w:left="442" w:hanging="442"/>
    </w:pPr>
    <w:rPr>
      <w:rFonts w:ascii="Times New Roman" w:hAnsi="Times New Roman" w:eastAsia="宋体"/>
      <w:color w:val="000000" w:themeColor="text1"/>
      <w14:textFill>
        <w14:solidFill>
          <w14:schemeClr w14:val="tx1"/>
        </w14:solidFill>
      </w14:textFill>
    </w:rPr>
  </w:style>
  <w:style w:type="character" w:customStyle="1" w:styleId="60">
    <w:name w:val="正文文本缩进 2 字符"/>
    <w:basedOn w:val="23"/>
    <w:link w:val="14"/>
    <w:qFormat/>
    <w:uiPriority w:val="0"/>
    <w:rPr>
      <w:rFonts w:ascii="Times New Roman" w:hAnsi="Times New Roman" w:eastAsia="宋体"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6" Type="http://schemas.microsoft.com/office/2011/relationships/people" Target="people.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header" Target="head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oleObject" Target="embeddings/oleObject16.bin"/><Relationship Id="rId43" Type="http://schemas.openxmlformats.org/officeDocument/2006/relationships/oleObject" Target="embeddings/oleObject15.bin"/><Relationship Id="rId42" Type="http://schemas.openxmlformats.org/officeDocument/2006/relationships/oleObject" Target="embeddings/oleObject14.bin"/><Relationship Id="rId41" Type="http://schemas.openxmlformats.org/officeDocument/2006/relationships/image" Target="media/image15.wmf"/><Relationship Id="rId40" Type="http://schemas.openxmlformats.org/officeDocument/2006/relationships/oleObject" Target="embeddings/oleObject13.bin"/><Relationship Id="rId4" Type="http://schemas.microsoft.com/office/2011/relationships/commentsExtended" Target="commentsExtended.xml"/><Relationship Id="rId39" Type="http://schemas.openxmlformats.org/officeDocument/2006/relationships/oleObject" Target="embeddings/oleObject12.bin"/><Relationship Id="rId38" Type="http://schemas.openxmlformats.org/officeDocument/2006/relationships/oleObject" Target="embeddings/oleObject11.bin"/><Relationship Id="rId37" Type="http://schemas.openxmlformats.org/officeDocument/2006/relationships/oleObject" Target="embeddings/oleObject10.bin"/><Relationship Id="rId36" Type="http://schemas.openxmlformats.org/officeDocument/2006/relationships/image" Target="media/image14.wmf"/><Relationship Id="rId35" Type="http://schemas.openxmlformats.org/officeDocument/2006/relationships/oleObject" Target="embeddings/oleObject9.bin"/><Relationship Id="rId34" Type="http://schemas.openxmlformats.org/officeDocument/2006/relationships/image" Target="media/image13.wmf"/><Relationship Id="rId33" Type="http://schemas.openxmlformats.org/officeDocument/2006/relationships/oleObject" Target="embeddings/oleObject8.bin"/><Relationship Id="rId32" Type="http://schemas.openxmlformats.org/officeDocument/2006/relationships/image" Target="media/image12.wmf"/><Relationship Id="rId31" Type="http://schemas.openxmlformats.org/officeDocument/2006/relationships/oleObject" Target="embeddings/oleObject7.bin"/><Relationship Id="rId30" Type="http://schemas.openxmlformats.org/officeDocument/2006/relationships/image" Target="media/image11.wmf"/><Relationship Id="rId3" Type="http://schemas.openxmlformats.org/officeDocument/2006/relationships/comments" Target="comments.xml"/><Relationship Id="rId29" Type="http://schemas.openxmlformats.org/officeDocument/2006/relationships/oleObject" Target="embeddings/oleObject6.bin"/><Relationship Id="rId28" Type="http://schemas.openxmlformats.org/officeDocument/2006/relationships/image" Target="media/image10.wmf"/><Relationship Id="rId27" Type="http://schemas.openxmlformats.org/officeDocument/2006/relationships/oleObject" Target="embeddings/oleObject5.bin"/><Relationship Id="rId26" Type="http://schemas.openxmlformats.org/officeDocument/2006/relationships/image" Target="media/image9.png"/><Relationship Id="rId25" Type="http://schemas.openxmlformats.org/officeDocument/2006/relationships/image" Target="media/image8.wmf"/><Relationship Id="rId24" Type="http://schemas.openxmlformats.org/officeDocument/2006/relationships/oleObject" Target="embeddings/oleObject4.bin"/><Relationship Id="rId23" Type="http://schemas.openxmlformats.org/officeDocument/2006/relationships/image" Target="media/image7.wmf"/><Relationship Id="rId22" Type="http://schemas.openxmlformats.org/officeDocument/2006/relationships/oleObject" Target="embeddings/oleObject3.bin"/><Relationship Id="rId21" Type="http://schemas.openxmlformats.org/officeDocument/2006/relationships/image" Target="media/image6.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5.wmf"/><Relationship Id="rId18" Type="http://schemas.openxmlformats.org/officeDocument/2006/relationships/oleObject" Target="embeddings/oleObject1.bin"/><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B02885-B252-404B-86FE-960B942CD2C9}">
  <ds:schemaRefs/>
</ds:datastoreItem>
</file>

<file path=docProps/app.xml><?xml version="1.0" encoding="utf-8"?>
<Properties xmlns="http://schemas.openxmlformats.org/officeDocument/2006/extended-properties" xmlns:vt="http://schemas.openxmlformats.org/officeDocument/2006/docPropsVTypes">
  <Template>Normal.dotm</Template>
  <Pages>32</Pages>
  <Words>244</Words>
  <Characters>252</Characters>
  <Lines>656</Lines>
  <Paragraphs>394</Paragraphs>
  <TotalTime>102</TotalTime>
  <ScaleCrop>false</ScaleCrop>
  <LinksUpToDate>false</LinksUpToDate>
  <CharactersWithSpaces>261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2025-04-08T11:02:00Z</dcterms:created>
  <dc:creator>心语 张</dc:creator>
  <cp:lastModifiedBy>庄浪金果</cp:lastModifiedBy>
  <dcterms:modified xsi:type="dcterms:W3CDTF">2025-04-09T03:25:53Z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eyJoZGlkIjoiYmRjNGUyZGNhMjBlMmYwNmQyZjY3ZTZiNDYxMmI1ZDciLCJ1c2VySWQiOiI3MDU3ODUyNTkifQ==</vt:lpwstr>
  </property>
  <property fmtid="{D5CDD505-2E9C-101B-9397-08002B2CF9AE}" pid="3" name="KSOProductBuildVer">
    <vt:lpwstr>2052-12.1.0.20784</vt:lpwstr>
  </property>
  <property fmtid="{D5CDD505-2E9C-101B-9397-08002B2CF9AE}" pid="4" name="ICV">
    <vt:lpwstr>F7B59E78104748AEA50D59BDC65BB972_12</vt:lpwstr>
  </property>
</Properties>
</file>